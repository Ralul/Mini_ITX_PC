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5146838"/>
    <w:bookmarkStart w:id="1" w:name="_Toc25146952"/>
    <w:bookmarkStart w:id="2" w:name="_Toc25148536"/>
    <w:p w14:paraId="31498185" w14:textId="65669283" w:rsidR="00CC4BF5" w:rsidRPr="00B60E77" w:rsidRDefault="00196536" w:rsidP="00DA2874">
      <w:pPr>
        <w:pStyle w:val="KeinLeerraum"/>
        <w:spacing w:before="1540" w:after="240"/>
        <w:jc w:val="center"/>
        <w:rPr>
          <w:rFonts w:asciiTheme="majorHAnsi" w:eastAsiaTheme="majorEastAsia" w:hAnsiTheme="majorHAnsi" w:cstheme="majorBidi"/>
          <w:caps/>
          <w:color w:val="5B9BD5" w:themeColor="accent1"/>
          <w:sz w:val="72"/>
          <w:szCs w:val="72"/>
        </w:rPr>
      </w:pPr>
      <w:sdt>
        <w:sdtPr>
          <w:rPr>
            <w:rFonts w:asciiTheme="majorHAnsi" w:eastAsiaTheme="majorEastAsia" w:hAnsiTheme="majorHAnsi" w:cstheme="majorBidi"/>
            <w:caps/>
            <w:color w:val="5B9BD5" w:themeColor="accent1"/>
            <w:sz w:val="72"/>
            <w:szCs w:val="72"/>
          </w:rPr>
          <w:alias w:val="Titel"/>
          <w:tag w:val=""/>
          <w:id w:val="1735040861"/>
          <w:placeholder>
            <w:docPart w:val="DDDE08AB94F7432D86E6845D581BA3D9"/>
          </w:placeholder>
          <w:dataBinding w:prefixMappings="xmlns:ns0='http://purl.org/dc/elements/1.1/' xmlns:ns1='http://schemas.openxmlformats.org/package/2006/metadata/core-properties' " w:xpath="/ns1:coreProperties[1]/ns0:title[1]" w:storeItemID="{6C3C8BC8-F283-45AE-878A-BAB7291924A1}"/>
          <w:text/>
        </w:sdtPr>
        <w:sdtContent>
          <w:r w:rsidR="007479DD">
            <w:rPr>
              <w:rFonts w:asciiTheme="majorHAnsi" w:eastAsiaTheme="majorEastAsia" w:hAnsiTheme="majorHAnsi" w:cstheme="majorBidi"/>
              <w:caps/>
              <w:color w:val="5B9BD5" w:themeColor="accent1"/>
              <w:sz w:val="72"/>
              <w:szCs w:val="72"/>
            </w:rPr>
            <w:t>Ventil Wendeeinheit</w:t>
          </w:r>
        </w:sdtContent>
      </w:sdt>
    </w:p>
    <w:sdt>
      <w:sdtPr>
        <w:rPr>
          <w:rFonts w:eastAsiaTheme="minorHAnsi"/>
          <w:color w:val="5B9BD5" w:themeColor="accent1"/>
          <w:sz w:val="28"/>
          <w:szCs w:val="28"/>
          <w:lang w:eastAsia="en-US"/>
        </w:rPr>
        <w:id w:val="-404456858"/>
        <w:docPartObj>
          <w:docPartGallery w:val="Cover Pages"/>
          <w:docPartUnique/>
        </w:docPartObj>
      </w:sdtPr>
      <w:sdtEndPr>
        <w:rPr>
          <w:color w:val="auto"/>
          <w:sz w:val="26"/>
          <w:szCs w:val="26"/>
        </w:rPr>
      </w:sdtEndPr>
      <w:sdtContent>
        <w:sdt>
          <w:sdtPr>
            <w:rPr>
              <w:color w:val="5B9BD5" w:themeColor="accent1"/>
              <w:sz w:val="28"/>
              <w:szCs w:val="28"/>
            </w:rPr>
            <w:alias w:val="Untertitel"/>
            <w:tag w:val=""/>
            <w:id w:val="328029620"/>
            <w:placeholder>
              <w:docPart w:val="A364FBF1EAB649968196BBAC1AC36058"/>
            </w:placeholder>
            <w:dataBinding w:prefixMappings="xmlns:ns0='http://purl.org/dc/elements/1.1/' xmlns:ns1='http://schemas.openxmlformats.org/package/2006/metadata/core-properties' " w:xpath="/ns1:coreProperties[1]/ns0:subject[1]" w:storeItemID="{6C3C8BC8-F283-45AE-878A-BAB7291924A1}"/>
            <w:text/>
          </w:sdtPr>
          <w:sdtContent>
            <w:p w14:paraId="02D73F9B" w14:textId="2A82F3CA" w:rsidR="00DD6A37" w:rsidRPr="00B60E77" w:rsidRDefault="00CC4BF5" w:rsidP="00CC4BF5">
              <w:pPr>
                <w:pStyle w:val="KeinLeerraum"/>
                <w:spacing w:before="1540" w:after="240"/>
                <w:jc w:val="center"/>
                <w:rPr>
                  <w:color w:val="5B9BD5" w:themeColor="accent1"/>
                  <w:sz w:val="28"/>
                  <w:szCs w:val="28"/>
                </w:rPr>
              </w:pPr>
              <w:r w:rsidRPr="00B60E77">
                <w:rPr>
                  <w:color w:val="5B9BD5" w:themeColor="accent1"/>
                  <w:sz w:val="28"/>
                  <w:szCs w:val="28"/>
                </w:rPr>
                <w:t>Individuelle praktische Arbeit</w:t>
              </w:r>
            </w:p>
          </w:sdtContent>
        </w:sdt>
        <w:p w14:paraId="16AFDAFA" w14:textId="299962A5" w:rsidR="00DD6A37" w:rsidRPr="00B60E77" w:rsidRDefault="00196536">
          <w:pPr>
            <w:pStyle w:val="KeinLeerraum"/>
            <w:spacing w:before="480"/>
            <w:jc w:val="center"/>
            <w:rPr>
              <w:color w:val="5B9BD5" w:themeColor="accent1"/>
            </w:rPr>
          </w:pPr>
          <w:r>
            <w:rPr>
              <w:noProof/>
            </w:rPr>
            <w:pict w14:anchorId="22F64E05">
              <v:shapetype id="_x0000_t202" coordsize="21600,21600" o:spt="202" path="m,l,21600r21600,l21600,xe">
                <v:stroke joinstyle="miter"/>
                <v:path gradientshapeok="t" o:connecttype="rect"/>
              </v:shapetype>
              <v:shape id="Textfeld 142" o:spid="_x0000_s2120" type="#_x0000_t202" style="position:absolute;left:0;text-align:left;margin-left:0;margin-top:0;width:453.5pt;height:40.3pt;z-index:251653632;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next-textbox:#Textfeld 142;mso-fit-shape-to-text:t" inset="0,0,0,0">
                  <w:txbxContent>
                    <w:p w14:paraId="4EECA384" w14:textId="2382EDBE" w:rsidR="00AB58AD" w:rsidRPr="00AB58AD" w:rsidRDefault="00AB58AD">
                      <w:pPr>
                        <w:pStyle w:val="KeinLeerraum"/>
                        <w:jc w:val="center"/>
                        <w:rPr>
                          <w:caps/>
                          <w:color w:val="5B9BD5" w:themeColor="accent1"/>
                        </w:rPr>
                      </w:pPr>
                      <w:r w:rsidRPr="00AB58AD">
                        <w:rPr>
                          <w:caps/>
                          <w:color w:val="5B9BD5" w:themeColor="accent1"/>
                        </w:rPr>
                        <w:t>1</w:t>
                      </w:r>
                      <w:r w:rsidR="009039D3">
                        <w:rPr>
                          <w:caps/>
                          <w:color w:val="5B9BD5" w:themeColor="accent1"/>
                        </w:rPr>
                        <w:t>8</w:t>
                      </w:r>
                      <w:r w:rsidRPr="00AB58AD">
                        <w:rPr>
                          <w:caps/>
                          <w:color w:val="5B9BD5" w:themeColor="accent1"/>
                        </w:rPr>
                        <w:t>.03.2024</w:t>
                      </w:r>
                    </w:p>
                    <w:p w14:paraId="6F410A26" w14:textId="63D71FD2" w:rsidR="00E64DDB" w:rsidRDefault="00196536">
                      <w:pPr>
                        <w:pStyle w:val="KeinLeerraum"/>
                        <w:jc w:val="center"/>
                        <w:rPr>
                          <w:color w:val="5B9BD5" w:themeColor="accent1"/>
                        </w:rPr>
                      </w:pPr>
                      <w:sdt>
                        <w:sdtPr>
                          <w:rPr>
                            <w:caps/>
                            <w:color w:val="5B9BD5" w:themeColor="accent1"/>
                          </w:rPr>
                          <w:alias w:val="Firma"/>
                          <w:tag w:val=""/>
                          <w:id w:val="1390145197"/>
                          <w:dataBinding w:prefixMappings="xmlns:ns0='http://schemas.openxmlformats.org/officeDocument/2006/extended-properties' " w:xpath="/ns0:Properties[1]/ns0:Company[1]" w:storeItemID="{6668398D-A668-4E3E-A5EB-62B293D839F1}"/>
                          <w:text/>
                        </w:sdtPr>
                        <w:sdtContent>
                          <w:r w:rsidR="00E64DDB">
                            <w:rPr>
                              <w:caps/>
                              <w:color w:val="5B9BD5" w:themeColor="accent1"/>
                            </w:rPr>
                            <w:t>KR Pfiffner ag</w:t>
                          </w:r>
                        </w:sdtContent>
                      </w:sdt>
                    </w:p>
                    <w:p w14:paraId="2D2F3AD5" w14:textId="77777777" w:rsidR="00E64DDB" w:rsidRDefault="00196536">
                      <w:pPr>
                        <w:pStyle w:val="KeinLeerraum"/>
                        <w:jc w:val="center"/>
                        <w:rPr>
                          <w:color w:val="5B9BD5" w:themeColor="accent1"/>
                        </w:rPr>
                      </w:pPr>
                      <w:sdt>
                        <w:sdtPr>
                          <w:rPr>
                            <w:color w:val="5B9BD5"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E64DDB">
                            <w:rPr>
                              <w:color w:val="5B9BD5" w:themeColor="accent1"/>
                            </w:rPr>
                            <w:t>Sonnmattstrasse 28</w:t>
                          </w:r>
                        </w:sdtContent>
                      </w:sdt>
                      <w:r w:rsidR="00E64DDB">
                        <w:rPr>
                          <w:color w:val="5B9BD5" w:themeColor="accent1"/>
                        </w:rPr>
                        <w:t>, 3427 Utzenstorf</w:t>
                      </w:r>
                    </w:p>
                  </w:txbxContent>
                </v:textbox>
                <w10:wrap anchorx="margin" anchory="page"/>
              </v:shape>
            </w:pict>
          </w:r>
        </w:p>
        <w:p w14:paraId="73706F1A" w14:textId="2B0F8834" w:rsidR="00DD6A37" w:rsidRPr="00B60E77" w:rsidRDefault="00D56B5F">
          <w:pPr>
            <w:rPr>
              <w:rFonts w:asciiTheme="majorHAnsi" w:eastAsiaTheme="majorEastAsia" w:hAnsiTheme="majorHAnsi" w:cstheme="majorBidi"/>
              <w:color w:val="2E74B5" w:themeColor="accent1" w:themeShade="BF"/>
              <w:sz w:val="26"/>
              <w:szCs w:val="26"/>
            </w:rPr>
          </w:pPr>
          <w:r>
            <w:rPr>
              <w:noProof/>
              <w:sz w:val="26"/>
              <w:szCs w:val="26"/>
            </w:rPr>
            <w:drawing>
              <wp:anchor distT="0" distB="0" distL="114300" distR="114300" simplePos="0" relativeHeight="251655168" behindDoc="1" locked="0" layoutInCell="1" allowOverlap="1" wp14:anchorId="2C738002" wp14:editId="32D0AE01">
                <wp:simplePos x="0" y="0"/>
                <wp:positionH relativeFrom="column">
                  <wp:posOffset>-139967</wp:posOffset>
                </wp:positionH>
                <wp:positionV relativeFrom="paragraph">
                  <wp:posOffset>311524</wp:posOffset>
                </wp:positionV>
                <wp:extent cx="6033135" cy="3614420"/>
                <wp:effectExtent l="0" t="0" r="0" b="0"/>
                <wp:wrapTight wrapText="bothSides">
                  <wp:wrapPolygon edited="0">
                    <wp:start x="0" y="0"/>
                    <wp:lineTo x="0" y="21517"/>
                    <wp:lineTo x="21552" y="21517"/>
                    <wp:lineTo x="21552" y="0"/>
                    <wp:lineTo x="0" y="0"/>
                  </wp:wrapPolygon>
                </wp:wrapTight>
                <wp:docPr id="1333518626" name="Grafik 3" descr="Ein Bild, das Spielzeug, Bauspielzeug, Maßstabsmode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8626" name="Grafik 3" descr="Ein Bild, das Spielzeug, Bauspielzeug, Maßstabsmodell enthält.&#10;&#10;Automatisch generierte Beschreibu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092" t="27299" r="25852" b="10521"/>
                        <a:stretch/>
                      </pic:blipFill>
                      <pic:spPr bwMode="auto">
                        <a:xfrm>
                          <a:off x="0" y="0"/>
                          <a:ext cx="6033135" cy="361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A37" w:rsidRPr="00B60E77">
            <w:rPr>
              <w:sz w:val="26"/>
              <w:szCs w:val="26"/>
            </w:rPr>
            <w:br w:type="page"/>
          </w:r>
        </w:p>
      </w:sdtContent>
    </w:sdt>
    <w:p w14:paraId="3B6337D3" w14:textId="3101CCE1" w:rsidR="00F70A9F" w:rsidRPr="00B60E77" w:rsidRDefault="00F70A9F" w:rsidP="004F5B63">
      <w:pPr>
        <w:pStyle w:val="berschrift1"/>
        <w:numPr>
          <w:ilvl w:val="0"/>
          <w:numId w:val="0"/>
        </w:numPr>
        <w:ind w:left="432" w:hanging="432"/>
      </w:pPr>
      <w:bookmarkStart w:id="3" w:name="_Toc157689159"/>
      <w:bookmarkStart w:id="4" w:name="_Toc161418930"/>
      <w:r w:rsidRPr="00B60E77">
        <w:lastRenderedPageBreak/>
        <w:t>Zusammenfassung</w:t>
      </w:r>
      <w:bookmarkEnd w:id="0"/>
      <w:bookmarkEnd w:id="1"/>
      <w:bookmarkEnd w:id="2"/>
      <w:bookmarkEnd w:id="3"/>
      <w:bookmarkEnd w:id="4"/>
    </w:p>
    <w:p w14:paraId="2D1DA736" w14:textId="65A4836E" w:rsidR="00FB31CE" w:rsidRPr="00B60E77" w:rsidRDefault="00FB31CE" w:rsidP="00FB31CE"/>
    <w:p w14:paraId="2B46CA70" w14:textId="24FECABA" w:rsidR="00E407A0" w:rsidRDefault="007B3804" w:rsidP="00FB31CE">
      <w:r w:rsidRPr="007B3804">
        <w:t xml:space="preserve">Praktisch jeder Hydromat ist mit mindestens einer Wendeeinheit ausgestattet. Das </w:t>
      </w:r>
      <w:ins w:id="5" w:author="Natacha Walther" w:date="2024-03-16T00:03:00Z">
        <w:r w:rsidR="00035CC3">
          <w:t xml:space="preserve">dieser </w:t>
        </w:r>
      </w:ins>
      <w:r w:rsidRPr="007B3804">
        <w:t>zugehörige Ventil</w:t>
      </w:r>
      <w:del w:id="6" w:author="Natacha Walther" w:date="2024-03-16T00:03:00Z">
        <w:r w:rsidRPr="007B3804" w:rsidDel="00035CC3">
          <w:delText>, das die Wendeeinheit benötigt</w:delText>
        </w:r>
      </w:del>
      <w:r w:rsidRPr="007B3804">
        <w:t>, benötigt bis zu drei Ventilplätze, die am Hydromaten nur begrenzt zur Verfügung stehen. Ziel dieser Arbeit war es daher, diesen Umstand zu verbessern, so dass neben dem Wendeventil weitere Ventile für zusätzliche Bearbeitungseinheiten montiert, werden können. Das zu entwickelnde</w:t>
      </w:r>
      <w:del w:id="7" w:author="Natacha Walther" w:date="2024-03-16T00:03:00Z">
        <w:r w:rsidRPr="007B3804" w:rsidDel="00035CC3">
          <w:delText>s</w:delText>
        </w:r>
      </w:del>
      <w:r w:rsidRPr="007B3804">
        <w:t xml:space="preserve"> Ventil sollte jedoch dem ursprünglichen Ventil möglichst in nichts nachstehen, zumindest aber keinen Einfluss auf die Wendegeschwindigkeiten haben. Eine Idee, die bereits vor Projektbeginn im Raum stand, war die Verwendung von Patronenventilen. </w:t>
      </w:r>
      <w:del w:id="8" w:author="Natacha Walther" w:date="2024-03-16T00:06:00Z">
        <w:r w:rsidRPr="007B3804" w:rsidDel="00035CC3">
          <w:delText xml:space="preserve">Ein solches </w:delText>
        </w:r>
      </w:del>
      <w:ins w:id="9" w:author="Natacha Walther" w:date="2024-03-16T00:06:00Z">
        <w:r w:rsidR="00035CC3">
          <w:t xml:space="preserve">Dieses Konzept </w:t>
        </w:r>
      </w:ins>
      <w:del w:id="10" w:author="Natacha Walther" w:date="2024-03-16T00:05:00Z">
        <w:r w:rsidRPr="007B3804" w:rsidDel="00035CC3">
          <w:delText xml:space="preserve">Konzept wurde entwickelt </w:delText>
        </w:r>
      </w:del>
      <w:r w:rsidRPr="007B3804">
        <w:t xml:space="preserve">und weitere </w:t>
      </w:r>
      <w:del w:id="11" w:author="Natacha Walther" w:date="2024-03-16T00:06:00Z">
        <w:r w:rsidRPr="007B3804" w:rsidDel="00035CC3">
          <w:delText xml:space="preserve">Konzepte </w:delText>
        </w:r>
      </w:del>
      <w:r w:rsidRPr="007B3804">
        <w:t xml:space="preserve">wurden entwickelt. Letztendlich entschied man sich für die Patronenventil-Variante, da diese die höchste Leistung bei nur einem </w:t>
      </w:r>
      <w:r>
        <w:t xml:space="preserve">belegten </w:t>
      </w:r>
      <w:r w:rsidRPr="007B3804">
        <w:t>Ventilplatz bot.</w:t>
      </w:r>
      <w:r>
        <w:t xml:space="preserve"> </w:t>
      </w:r>
      <w:r w:rsidR="00412314" w:rsidRPr="00412314">
        <w:t xml:space="preserve">Die Ausarbeitung des Konzepts und die Erstellung der Fertigungsunterlagen waren die </w:t>
      </w:r>
      <w:commentRangeStart w:id="12"/>
      <w:r w:rsidR="00412314" w:rsidRPr="00412314">
        <w:t>Folge.</w:t>
      </w:r>
      <w:commentRangeEnd w:id="12"/>
      <w:r w:rsidR="00035CC3">
        <w:rPr>
          <w:rStyle w:val="Kommentarzeichen"/>
        </w:rPr>
        <w:commentReference w:id="12"/>
      </w:r>
    </w:p>
    <w:p w14:paraId="5A6642CF" w14:textId="77777777" w:rsidR="00412314" w:rsidRPr="00B60E77" w:rsidRDefault="00412314" w:rsidP="00FB31CE"/>
    <w:p w14:paraId="40434E96" w14:textId="7F09043D" w:rsidR="00F70A9F" w:rsidRPr="00B60E77" w:rsidRDefault="00F70A9F">
      <w:r w:rsidRPr="00B60E77">
        <w:br w:type="page"/>
      </w:r>
    </w:p>
    <w:p w14:paraId="0B748290" w14:textId="717B32C4" w:rsidR="004F5B63" w:rsidRPr="004F5B63" w:rsidRDefault="004F5B63" w:rsidP="004F5B63">
      <w:pPr>
        <w:pStyle w:val="berschrift1"/>
        <w:numPr>
          <w:ilvl w:val="0"/>
          <w:numId w:val="0"/>
        </w:numPr>
        <w:ind w:left="432" w:hanging="432"/>
      </w:pPr>
      <w:bookmarkStart w:id="13" w:name="_Toc157689160"/>
      <w:bookmarkStart w:id="14" w:name="_Toc161418931"/>
      <w:commentRangeStart w:id="15"/>
      <w:r w:rsidRPr="004F5B63">
        <w:lastRenderedPageBreak/>
        <w:t>Themenübersicht</w:t>
      </w:r>
      <w:bookmarkEnd w:id="13"/>
      <w:bookmarkEnd w:id="14"/>
      <w:commentRangeEnd w:id="15"/>
      <w:r w:rsidR="00035CC3">
        <w:rPr>
          <w:rStyle w:val="Kommentarzeichen"/>
          <w:rFonts w:asciiTheme="minorHAnsi" w:eastAsiaTheme="minorHAnsi" w:hAnsiTheme="minorHAnsi" w:cstheme="minorBidi"/>
          <w:color w:val="auto"/>
        </w:rPr>
        <w:commentReference w:id="15"/>
      </w:r>
    </w:p>
    <w:p w14:paraId="5D3E9B93" w14:textId="0D59D720" w:rsidR="00247AF5" w:rsidRDefault="00630496">
      <w:pPr>
        <w:pStyle w:val="Verzeichnis1"/>
        <w:rPr>
          <w:rFonts w:eastAsiaTheme="minorEastAsia"/>
          <w:noProof/>
          <w:kern w:val="2"/>
          <w:lang w:eastAsia="de-CH"/>
          <w14:ligatures w14:val="standardContextual"/>
        </w:rPr>
      </w:pPr>
      <w:r w:rsidRPr="00B60E77">
        <w:fldChar w:fldCharType="begin"/>
      </w:r>
      <w:r w:rsidRPr="00B60E77">
        <w:instrText xml:space="preserve"> TOC \o "1-1" \h \z \u </w:instrText>
      </w:r>
      <w:r w:rsidRPr="00B60E77">
        <w:fldChar w:fldCharType="separate"/>
      </w:r>
      <w:hyperlink w:anchor="_Toc157689159" w:history="1">
        <w:r w:rsidR="00247AF5" w:rsidRPr="00B02122">
          <w:rPr>
            <w:rStyle w:val="Hyperlink"/>
            <w:noProof/>
          </w:rPr>
          <w:t>Zusammenfassung</w:t>
        </w:r>
        <w:r w:rsidR="00247AF5">
          <w:rPr>
            <w:noProof/>
            <w:webHidden/>
          </w:rPr>
          <w:tab/>
        </w:r>
        <w:r w:rsidR="00247AF5">
          <w:rPr>
            <w:noProof/>
            <w:webHidden/>
          </w:rPr>
          <w:fldChar w:fldCharType="begin"/>
        </w:r>
        <w:r w:rsidR="00247AF5">
          <w:rPr>
            <w:noProof/>
            <w:webHidden/>
          </w:rPr>
          <w:instrText xml:space="preserve"> PAGEREF _Toc157689159 \h </w:instrText>
        </w:r>
        <w:r w:rsidR="00247AF5">
          <w:rPr>
            <w:noProof/>
            <w:webHidden/>
          </w:rPr>
        </w:r>
        <w:r w:rsidR="00247AF5">
          <w:rPr>
            <w:noProof/>
            <w:webHidden/>
          </w:rPr>
          <w:fldChar w:fldCharType="separate"/>
        </w:r>
        <w:r w:rsidR="007C31BA">
          <w:rPr>
            <w:noProof/>
            <w:webHidden/>
          </w:rPr>
          <w:t>2</w:t>
        </w:r>
        <w:r w:rsidR="00247AF5">
          <w:rPr>
            <w:noProof/>
            <w:webHidden/>
          </w:rPr>
          <w:fldChar w:fldCharType="end"/>
        </w:r>
      </w:hyperlink>
    </w:p>
    <w:p w14:paraId="45E3473F" w14:textId="21064065" w:rsidR="00247AF5" w:rsidRDefault="00196536">
      <w:pPr>
        <w:pStyle w:val="Verzeichnis1"/>
        <w:rPr>
          <w:rFonts w:eastAsiaTheme="minorEastAsia"/>
          <w:noProof/>
          <w:kern w:val="2"/>
          <w:lang w:eastAsia="de-CH"/>
          <w14:ligatures w14:val="standardContextual"/>
        </w:rPr>
      </w:pPr>
      <w:hyperlink w:anchor="_Toc157689160" w:history="1">
        <w:r w:rsidR="00247AF5" w:rsidRPr="00B02122">
          <w:rPr>
            <w:rStyle w:val="Hyperlink"/>
            <w:noProof/>
          </w:rPr>
          <w:t>Themenübersicht</w:t>
        </w:r>
        <w:r w:rsidR="00247AF5">
          <w:rPr>
            <w:noProof/>
            <w:webHidden/>
          </w:rPr>
          <w:tab/>
        </w:r>
        <w:r w:rsidR="00247AF5">
          <w:rPr>
            <w:noProof/>
            <w:webHidden/>
          </w:rPr>
          <w:fldChar w:fldCharType="begin"/>
        </w:r>
        <w:r w:rsidR="00247AF5">
          <w:rPr>
            <w:noProof/>
            <w:webHidden/>
          </w:rPr>
          <w:instrText xml:space="preserve"> PAGEREF _Toc157689160 \h </w:instrText>
        </w:r>
        <w:r w:rsidR="00247AF5">
          <w:rPr>
            <w:noProof/>
            <w:webHidden/>
          </w:rPr>
        </w:r>
        <w:r w:rsidR="00247AF5">
          <w:rPr>
            <w:noProof/>
            <w:webHidden/>
          </w:rPr>
          <w:fldChar w:fldCharType="separate"/>
        </w:r>
        <w:r w:rsidR="007C31BA">
          <w:rPr>
            <w:noProof/>
            <w:webHidden/>
          </w:rPr>
          <w:t>3</w:t>
        </w:r>
        <w:r w:rsidR="00247AF5">
          <w:rPr>
            <w:noProof/>
            <w:webHidden/>
          </w:rPr>
          <w:fldChar w:fldCharType="end"/>
        </w:r>
      </w:hyperlink>
    </w:p>
    <w:p w14:paraId="3B31047E" w14:textId="661887DF" w:rsidR="00247AF5" w:rsidRDefault="00196536">
      <w:pPr>
        <w:pStyle w:val="Verzeichnis1"/>
        <w:tabs>
          <w:tab w:val="left" w:pos="440"/>
        </w:tabs>
        <w:rPr>
          <w:rFonts w:eastAsiaTheme="minorEastAsia"/>
          <w:noProof/>
          <w:kern w:val="2"/>
          <w:lang w:eastAsia="de-CH"/>
          <w14:ligatures w14:val="standardContextual"/>
        </w:rPr>
      </w:pPr>
      <w:hyperlink w:anchor="_Toc157689161" w:history="1">
        <w:r w:rsidR="00247AF5" w:rsidRPr="00B02122">
          <w:rPr>
            <w:rStyle w:val="Hyperlink"/>
            <w:noProof/>
          </w:rPr>
          <w:t>1</w:t>
        </w:r>
        <w:r w:rsidR="00247AF5">
          <w:rPr>
            <w:rFonts w:eastAsiaTheme="minorEastAsia"/>
            <w:noProof/>
            <w:kern w:val="2"/>
            <w:lang w:eastAsia="de-CH"/>
            <w14:ligatures w14:val="standardContextual"/>
          </w:rPr>
          <w:tab/>
        </w:r>
        <w:r w:rsidR="00247AF5" w:rsidRPr="00B02122">
          <w:rPr>
            <w:rStyle w:val="Hyperlink"/>
            <w:noProof/>
          </w:rPr>
          <w:t>Einleitung</w:t>
        </w:r>
        <w:r w:rsidR="00247AF5">
          <w:rPr>
            <w:noProof/>
            <w:webHidden/>
          </w:rPr>
          <w:tab/>
        </w:r>
        <w:r w:rsidR="00247AF5">
          <w:rPr>
            <w:noProof/>
            <w:webHidden/>
          </w:rPr>
          <w:fldChar w:fldCharType="begin"/>
        </w:r>
        <w:r w:rsidR="00247AF5">
          <w:rPr>
            <w:noProof/>
            <w:webHidden/>
          </w:rPr>
          <w:instrText xml:space="preserve"> PAGEREF _Toc157689161 \h </w:instrText>
        </w:r>
        <w:r w:rsidR="00247AF5">
          <w:rPr>
            <w:noProof/>
            <w:webHidden/>
          </w:rPr>
        </w:r>
        <w:r w:rsidR="00247AF5">
          <w:rPr>
            <w:noProof/>
            <w:webHidden/>
          </w:rPr>
          <w:fldChar w:fldCharType="separate"/>
        </w:r>
        <w:r w:rsidR="007C31BA">
          <w:rPr>
            <w:noProof/>
            <w:webHidden/>
          </w:rPr>
          <w:t>6</w:t>
        </w:r>
        <w:r w:rsidR="00247AF5">
          <w:rPr>
            <w:noProof/>
            <w:webHidden/>
          </w:rPr>
          <w:fldChar w:fldCharType="end"/>
        </w:r>
      </w:hyperlink>
    </w:p>
    <w:p w14:paraId="62862FFC" w14:textId="58B05C78" w:rsidR="00247AF5" w:rsidRDefault="00196536">
      <w:pPr>
        <w:pStyle w:val="Verzeichnis1"/>
        <w:tabs>
          <w:tab w:val="left" w:pos="440"/>
        </w:tabs>
        <w:rPr>
          <w:rFonts w:eastAsiaTheme="minorEastAsia"/>
          <w:noProof/>
          <w:kern w:val="2"/>
          <w:lang w:eastAsia="de-CH"/>
          <w14:ligatures w14:val="standardContextual"/>
        </w:rPr>
      </w:pPr>
      <w:hyperlink w:anchor="_Toc157689162" w:history="1">
        <w:r w:rsidR="00247AF5" w:rsidRPr="00B02122">
          <w:rPr>
            <w:rStyle w:val="Hyperlink"/>
            <w:noProof/>
          </w:rPr>
          <w:t>2</w:t>
        </w:r>
        <w:r w:rsidR="00247AF5">
          <w:rPr>
            <w:rFonts w:eastAsiaTheme="minorEastAsia"/>
            <w:noProof/>
            <w:kern w:val="2"/>
            <w:lang w:eastAsia="de-CH"/>
            <w14:ligatures w14:val="standardContextual"/>
          </w:rPr>
          <w:tab/>
        </w:r>
        <w:r w:rsidR="00247AF5" w:rsidRPr="00B02122">
          <w:rPr>
            <w:rStyle w:val="Hyperlink"/>
            <w:noProof/>
          </w:rPr>
          <w:t>Informieren</w:t>
        </w:r>
        <w:r w:rsidR="00247AF5">
          <w:rPr>
            <w:noProof/>
            <w:webHidden/>
          </w:rPr>
          <w:tab/>
        </w:r>
        <w:r w:rsidR="00247AF5">
          <w:rPr>
            <w:noProof/>
            <w:webHidden/>
          </w:rPr>
          <w:fldChar w:fldCharType="begin"/>
        </w:r>
        <w:r w:rsidR="00247AF5">
          <w:rPr>
            <w:noProof/>
            <w:webHidden/>
          </w:rPr>
          <w:instrText xml:space="preserve"> PAGEREF _Toc157689162 \h </w:instrText>
        </w:r>
        <w:r w:rsidR="00247AF5">
          <w:rPr>
            <w:noProof/>
            <w:webHidden/>
          </w:rPr>
        </w:r>
        <w:r w:rsidR="00247AF5">
          <w:rPr>
            <w:noProof/>
            <w:webHidden/>
          </w:rPr>
          <w:fldChar w:fldCharType="separate"/>
        </w:r>
        <w:r w:rsidR="007C31BA">
          <w:rPr>
            <w:noProof/>
            <w:webHidden/>
          </w:rPr>
          <w:t>9</w:t>
        </w:r>
        <w:r w:rsidR="00247AF5">
          <w:rPr>
            <w:noProof/>
            <w:webHidden/>
          </w:rPr>
          <w:fldChar w:fldCharType="end"/>
        </w:r>
      </w:hyperlink>
    </w:p>
    <w:p w14:paraId="50EBCB0F" w14:textId="029B1947" w:rsidR="00247AF5" w:rsidRDefault="00196536">
      <w:pPr>
        <w:pStyle w:val="Verzeichnis1"/>
        <w:tabs>
          <w:tab w:val="left" w:pos="440"/>
        </w:tabs>
        <w:rPr>
          <w:rFonts w:eastAsiaTheme="minorEastAsia"/>
          <w:noProof/>
          <w:kern w:val="2"/>
          <w:lang w:eastAsia="de-CH"/>
          <w14:ligatures w14:val="standardContextual"/>
        </w:rPr>
      </w:pPr>
      <w:hyperlink w:anchor="_Toc157689163" w:history="1">
        <w:r w:rsidR="00247AF5" w:rsidRPr="00B02122">
          <w:rPr>
            <w:rStyle w:val="Hyperlink"/>
            <w:noProof/>
          </w:rPr>
          <w:t>3</w:t>
        </w:r>
        <w:r w:rsidR="00247AF5">
          <w:rPr>
            <w:rFonts w:eastAsiaTheme="minorEastAsia"/>
            <w:noProof/>
            <w:kern w:val="2"/>
            <w:lang w:eastAsia="de-CH"/>
            <w14:ligatures w14:val="standardContextual"/>
          </w:rPr>
          <w:tab/>
        </w:r>
        <w:r w:rsidR="00247AF5" w:rsidRPr="00B02122">
          <w:rPr>
            <w:rStyle w:val="Hyperlink"/>
            <w:noProof/>
          </w:rPr>
          <w:t>Planung</w:t>
        </w:r>
        <w:r w:rsidR="00247AF5">
          <w:rPr>
            <w:noProof/>
            <w:webHidden/>
          </w:rPr>
          <w:tab/>
        </w:r>
        <w:r w:rsidR="00247AF5">
          <w:rPr>
            <w:noProof/>
            <w:webHidden/>
          </w:rPr>
          <w:fldChar w:fldCharType="begin"/>
        </w:r>
        <w:r w:rsidR="00247AF5">
          <w:rPr>
            <w:noProof/>
            <w:webHidden/>
          </w:rPr>
          <w:instrText xml:space="preserve"> PAGEREF _Toc157689163 \h </w:instrText>
        </w:r>
        <w:r w:rsidR="00247AF5">
          <w:rPr>
            <w:noProof/>
            <w:webHidden/>
          </w:rPr>
        </w:r>
        <w:r w:rsidR="00247AF5">
          <w:rPr>
            <w:noProof/>
            <w:webHidden/>
          </w:rPr>
          <w:fldChar w:fldCharType="separate"/>
        </w:r>
        <w:r w:rsidR="007C31BA">
          <w:rPr>
            <w:noProof/>
            <w:webHidden/>
          </w:rPr>
          <w:t>14</w:t>
        </w:r>
        <w:r w:rsidR="00247AF5">
          <w:rPr>
            <w:noProof/>
            <w:webHidden/>
          </w:rPr>
          <w:fldChar w:fldCharType="end"/>
        </w:r>
      </w:hyperlink>
    </w:p>
    <w:p w14:paraId="00D9E99A" w14:textId="1CEE394B" w:rsidR="00247AF5" w:rsidRDefault="00196536">
      <w:pPr>
        <w:pStyle w:val="Verzeichnis1"/>
        <w:tabs>
          <w:tab w:val="left" w:pos="440"/>
        </w:tabs>
        <w:rPr>
          <w:rFonts w:eastAsiaTheme="minorEastAsia"/>
          <w:noProof/>
          <w:kern w:val="2"/>
          <w:lang w:eastAsia="de-CH"/>
          <w14:ligatures w14:val="standardContextual"/>
        </w:rPr>
      </w:pPr>
      <w:hyperlink w:anchor="_Toc157689164" w:history="1">
        <w:r w:rsidR="00247AF5" w:rsidRPr="00B02122">
          <w:rPr>
            <w:rStyle w:val="Hyperlink"/>
            <w:noProof/>
          </w:rPr>
          <w:t>4</w:t>
        </w:r>
        <w:r w:rsidR="00247AF5">
          <w:rPr>
            <w:rFonts w:eastAsiaTheme="minorEastAsia"/>
            <w:noProof/>
            <w:kern w:val="2"/>
            <w:lang w:eastAsia="de-CH"/>
            <w14:ligatures w14:val="standardContextual"/>
          </w:rPr>
          <w:tab/>
        </w:r>
        <w:r w:rsidR="00247AF5" w:rsidRPr="00B02122">
          <w:rPr>
            <w:rStyle w:val="Hyperlink"/>
            <w:noProof/>
          </w:rPr>
          <w:t>Entscheid</w:t>
        </w:r>
        <w:r w:rsidR="00247AF5">
          <w:rPr>
            <w:noProof/>
            <w:webHidden/>
          </w:rPr>
          <w:tab/>
        </w:r>
        <w:r w:rsidR="00247AF5">
          <w:rPr>
            <w:noProof/>
            <w:webHidden/>
          </w:rPr>
          <w:fldChar w:fldCharType="begin"/>
        </w:r>
        <w:r w:rsidR="00247AF5">
          <w:rPr>
            <w:noProof/>
            <w:webHidden/>
          </w:rPr>
          <w:instrText xml:space="preserve"> PAGEREF _Toc157689164 \h </w:instrText>
        </w:r>
        <w:r w:rsidR="00247AF5">
          <w:rPr>
            <w:noProof/>
            <w:webHidden/>
          </w:rPr>
        </w:r>
        <w:r w:rsidR="00247AF5">
          <w:rPr>
            <w:noProof/>
            <w:webHidden/>
          </w:rPr>
          <w:fldChar w:fldCharType="separate"/>
        </w:r>
        <w:r w:rsidR="007C31BA">
          <w:rPr>
            <w:noProof/>
            <w:webHidden/>
          </w:rPr>
          <w:t>23</w:t>
        </w:r>
        <w:r w:rsidR="00247AF5">
          <w:rPr>
            <w:noProof/>
            <w:webHidden/>
          </w:rPr>
          <w:fldChar w:fldCharType="end"/>
        </w:r>
      </w:hyperlink>
    </w:p>
    <w:p w14:paraId="42E362AE" w14:textId="204558AD" w:rsidR="00247AF5" w:rsidRDefault="00196536">
      <w:pPr>
        <w:pStyle w:val="Verzeichnis1"/>
        <w:tabs>
          <w:tab w:val="left" w:pos="440"/>
        </w:tabs>
        <w:rPr>
          <w:rFonts w:eastAsiaTheme="minorEastAsia"/>
          <w:noProof/>
          <w:kern w:val="2"/>
          <w:lang w:eastAsia="de-CH"/>
          <w14:ligatures w14:val="standardContextual"/>
        </w:rPr>
      </w:pPr>
      <w:hyperlink w:anchor="_Toc157689165" w:history="1">
        <w:r w:rsidR="00247AF5" w:rsidRPr="00B02122">
          <w:rPr>
            <w:rStyle w:val="Hyperlink"/>
            <w:noProof/>
          </w:rPr>
          <w:t>5</w:t>
        </w:r>
        <w:r w:rsidR="00247AF5">
          <w:rPr>
            <w:rFonts w:eastAsiaTheme="minorEastAsia"/>
            <w:noProof/>
            <w:kern w:val="2"/>
            <w:lang w:eastAsia="de-CH"/>
            <w14:ligatures w14:val="standardContextual"/>
          </w:rPr>
          <w:tab/>
        </w:r>
        <w:r w:rsidR="00247AF5" w:rsidRPr="00B02122">
          <w:rPr>
            <w:rStyle w:val="Hyperlink"/>
            <w:noProof/>
          </w:rPr>
          <w:t>Realisierung</w:t>
        </w:r>
        <w:r w:rsidR="00247AF5">
          <w:rPr>
            <w:noProof/>
            <w:webHidden/>
          </w:rPr>
          <w:tab/>
        </w:r>
        <w:r w:rsidR="00247AF5">
          <w:rPr>
            <w:noProof/>
            <w:webHidden/>
          </w:rPr>
          <w:fldChar w:fldCharType="begin"/>
        </w:r>
        <w:r w:rsidR="00247AF5">
          <w:rPr>
            <w:noProof/>
            <w:webHidden/>
          </w:rPr>
          <w:instrText xml:space="preserve"> PAGEREF _Toc157689165 \h </w:instrText>
        </w:r>
        <w:r w:rsidR="00247AF5">
          <w:rPr>
            <w:noProof/>
            <w:webHidden/>
          </w:rPr>
        </w:r>
        <w:r w:rsidR="00247AF5">
          <w:rPr>
            <w:noProof/>
            <w:webHidden/>
          </w:rPr>
          <w:fldChar w:fldCharType="separate"/>
        </w:r>
        <w:r w:rsidR="007C31BA">
          <w:rPr>
            <w:noProof/>
            <w:webHidden/>
          </w:rPr>
          <w:t>25</w:t>
        </w:r>
        <w:r w:rsidR="00247AF5">
          <w:rPr>
            <w:noProof/>
            <w:webHidden/>
          </w:rPr>
          <w:fldChar w:fldCharType="end"/>
        </w:r>
      </w:hyperlink>
    </w:p>
    <w:p w14:paraId="284D8DB9" w14:textId="6764D621" w:rsidR="00247AF5" w:rsidRDefault="00196536">
      <w:pPr>
        <w:pStyle w:val="Verzeichnis1"/>
        <w:tabs>
          <w:tab w:val="left" w:pos="440"/>
        </w:tabs>
        <w:rPr>
          <w:rFonts w:eastAsiaTheme="minorEastAsia"/>
          <w:noProof/>
          <w:kern w:val="2"/>
          <w:lang w:eastAsia="de-CH"/>
          <w14:ligatures w14:val="standardContextual"/>
        </w:rPr>
      </w:pPr>
      <w:hyperlink w:anchor="_Toc157689166" w:history="1">
        <w:r w:rsidR="00247AF5" w:rsidRPr="00B02122">
          <w:rPr>
            <w:rStyle w:val="Hyperlink"/>
            <w:noProof/>
          </w:rPr>
          <w:t>6</w:t>
        </w:r>
        <w:r w:rsidR="00247AF5">
          <w:rPr>
            <w:rFonts w:eastAsiaTheme="minorEastAsia"/>
            <w:noProof/>
            <w:kern w:val="2"/>
            <w:lang w:eastAsia="de-CH"/>
            <w14:ligatures w14:val="standardContextual"/>
          </w:rPr>
          <w:tab/>
        </w:r>
        <w:r w:rsidR="00247AF5" w:rsidRPr="00B02122">
          <w:rPr>
            <w:rStyle w:val="Hyperlink"/>
            <w:noProof/>
          </w:rPr>
          <w:t>Kontrolle</w:t>
        </w:r>
        <w:r w:rsidR="00247AF5">
          <w:rPr>
            <w:noProof/>
            <w:webHidden/>
          </w:rPr>
          <w:tab/>
        </w:r>
        <w:r w:rsidR="00247AF5">
          <w:rPr>
            <w:noProof/>
            <w:webHidden/>
          </w:rPr>
          <w:fldChar w:fldCharType="begin"/>
        </w:r>
        <w:r w:rsidR="00247AF5">
          <w:rPr>
            <w:noProof/>
            <w:webHidden/>
          </w:rPr>
          <w:instrText xml:space="preserve"> PAGEREF _Toc157689166 \h </w:instrText>
        </w:r>
        <w:r w:rsidR="00247AF5">
          <w:rPr>
            <w:noProof/>
            <w:webHidden/>
          </w:rPr>
        </w:r>
        <w:r w:rsidR="00247AF5">
          <w:rPr>
            <w:noProof/>
            <w:webHidden/>
          </w:rPr>
          <w:fldChar w:fldCharType="separate"/>
        </w:r>
        <w:r w:rsidR="007C31BA">
          <w:rPr>
            <w:noProof/>
            <w:webHidden/>
          </w:rPr>
          <w:t>48</w:t>
        </w:r>
        <w:r w:rsidR="00247AF5">
          <w:rPr>
            <w:noProof/>
            <w:webHidden/>
          </w:rPr>
          <w:fldChar w:fldCharType="end"/>
        </w:r>
      </w:hyperlink>
    </w:p>
    <w:p w14:paraId="4242AF59" w14:textId="60E3852F" w:rsidR="00247AF5" w:rsidRDefault="00196536">
      <w:pPr>
        <w:pStyle w:val="Verzeichnis1"/>
        <w:tabs>
          <w:tab w:val="left" w:pos="440"/>
        </w:tabs>
        <w:rPr>
          <w:rFonts w:eastAsiaTheme="minorEastAsia"/>
          <w:noProof/>
          <w:kern w:val="2"/>
          <w:lang w:eastAsia="de-CH"/>
          <w14:ligatures w14:val="standardContextual"/>
        </w:rPr>
      </w:pPr>
      <w:hyperlink w:anchor="_Toc157689167" w:history="1">
        <w:r w:rsidR="00247AF5" w:rsidRPr="00B02122">
          <w:rPr>
            <w:rStyle w:val="Hyperlink"/>
            <w:noProof/>
          </w:rPr>
          <w:t>7</w:t>
        </w:r>
        <w:r w:rsidR="00247AF5">
          <w:rPr>
            <w:rFonts w:eastAsiaTheme="minorEastAsia"/>
            <w:noProof/>
            <w:kern w:val="2"/>
            <w:lang w:eastAsia="de-CH"/>
            <w14:ligatures w14:val="standardContextual"/>
          </w:rPr>
          <w:tab/>
        </w:r>
        <w:r w:rsidR="00247AF5" w:rsidRPr="00B02122">
          <w:rPr>
            <w:rStyle w:val="Hyperlink"/>
            <w:noProof/>
          </w:rPr>
          <w:t>Auswertung</w:t>
        </w:r>
        <w:r w:rsidR="00247AF5">
          <w:rPr>
            <w:noProof/>
            <w:webHidden/>
          </w:rPr>
          <w:tab/>
        </w:r>
        <w:r w:rsidR="00247AF5">
          <w:rPr>
            <w:noProof/>
            <w:webHidden/>
          </w:rPr>
          <w:fldChar w:fldCharType="begin"/>
        </w:r>
        <w:r w:rsidR="00247AF5">
          <w:rPr>
            <w:noProof/>
            <w:webHidden/>
          </w:rPr>
          <w:instrText xml:space="preserve"> PAGEREF _Toc157689167 \h </w:instrText>
        </w:r>
        <w:r w:rsidR="00247AF5">
          <w:rPr>
            <w:noProof/>
            <w:webHidden/>
          </w:rPr>
        </w:r>
        <w:r w:rsidR="00247AF5">
          <w:rPr>
            <w:noProof/>
            <w:webHidden/>
          </w:rPr>
          <w:fldChar w:fldCharType="separate"/>
        </w:r>
        <w:r w:rsidR="007C31BA">
          <w:rPr>
            <w:noProof/>
            <w:webHidden/>
          </w:rPr>
          <w:t>49</w:t>
        </w:r>
        <w:r w:rsidR="00247AF5">
          <w:rPr>
            <w:noProof/>
            <w:webHidden/>
          </w:rPr>
          <w:fldChar w:fldCharType="end"/>
        </w:r>
      </w:hyperlink>
    </w:p>
    <w:p w14:paraId="134DCB91" w14:textId="2DCB1006" w:rsidR="00247AF5" w:rsidRDefault="00196536">
      <w:pPr>
        <w:pStyle w:val="Verzeichnis1"/>
        <w:tabs>
          <w:tab w:val="left" w:pos="440"/>
        </w:tabs>
        <w:rPr>
          <w:rFonts w:eastAsiaTheme="minorEastAsia"/>
          <w:noProof/>
          <w:kern w:val="2"/>
          <w:lang w:eastAsia="de-CH"/>
          <w14:ligatures w14:val="standardContextual"/>
        </w:rPr>
      </w:pPr>
      <w:hyperlink w:anchor="_Toc157689168" w:history="1">
        <w:r w:rsidR="00247AF5" w:rsidRPr="00B02122">
          <w:rPr>
            <w:rStyle w:val="Hyperlink"/>
            <w:noProof/>
          </w:rPr>
          <w:t>8</w:t>
        </w:r>
        <w:r w:rsidR="00247AF5">
          <w:rPr>
            <w:rFonts w:eastAsiaTheme="minorEastAsia"/>
            <w:noProof/>
            <w:kern w:val="2"/>
            <w:lang w:eastAsia="de-CH"/>
            <w14:ligatures w14:val="standardContextual"/>
          </w:rPr>
          <w:tab/>
        </w:r>
        <w:r w:rsidR="00247AF5" w:rsidRPr="00B02122">
          <w:rPr>
            <w:rStyle w:val="Hyperlink"/>
            <w:noProof/>
          </w:rPr>
          <w:t>Quellenverzeichnis</w:t>
        </w:r>
        <w:r w:rsidR="00247AF5">
          <w:rPr>
            <w:noProof/>
            <w:webHidden/>
          </w:rPr>
          <w:tab/>
        </w:r>
        <w:r w:rsidR="00247AF5">
          <w:rPr>
            <w:noProof/>
            <w:webHidden/>
          </w:rPr>
          <w:fldChar w:fldCharType="begin"/>
        </w:r>
        <w:r w:rsidR="00247AF5">
          <w:rPr>
            <w:noProof/>
            <w:webHidden/>
          </w:rPr>
          <w:instrText xml:space="preserve"> PAGEREF _Toc157689168 \h </w:instrText>
        </w:r>
        <w:r w:rsidR="00247AF5">
          <w:rPr>
            <w:noProof/>
            <w:webHidden/>
          </w:rPr>
        </w:r>
        <w:r w:rsidR="00247AF5">
          <w:rPr>
            <w:noProof/>
            <w:webHidden/>
          </w:rPr>
          <w:fldChar w:fldCharType="separate"/>
        </w:r>
        <w:r w:rsidR="007C31BA">
          <w:rPr>
            <w:noProof/>
            <w:webHidden/>
          </w:rPr>
          <w:t>50</w:t>
        </w:r>
        <w:r w:rsidR="00247AF5">
          <w:rPr>
            <w:noProof/>
            <w:webHidden/>
          </w:rPr>
          <w:fldChar w:fldCharType="end"/>
        </w:r>
      </w:hyperlink>
    </w:p>
    <w:p w14:paraId="2A87322C" w14:textId="46D7B7FE" w:rsidR="00247AF5" w:rsidRDefault="00196536">
      <w:pPr>
        <w:pStyle w:val="Verzeichnis1"/>
        <w:tabs>
          <w:tab w:val="left" w:pos="440"/>
        </w:tabs>
        <w:rPr>
          <w:rFonts w:eastAsiaTheme="minorEastAsia"/>
          <w:noProof/>
          <w:kern w:val="2"/>
          <w:lang w:eastAsia="de-CH"/>
          <w14:ligatures w14:val="standardContextual"/>
        </w:rPr>
      </w:pPr>
      <w:hyperlink w:anchor="_Toc157689169" w:history="1">
        <w:r w:rsidR="00247AF5" w:rsidRPr="00B02122">
          <w:rPr>
            <w:rStyle w:val="Hyperlink"/>
            <w:noProof/>
          </w:rPr>
          <w:t>9</w:t>
        </w:r>
        <w:r w:rsidR="00247AF5">
          <w:rPr>
            <w:rFonts w:eastAsiaTheme="minorEastAsia"/>
            <w:noProof/>
            <w:kern w:val="2"/>
            <w:lang w:eastAsia="de-CH"/>
            <w14:ligatures w14:val="standardContextual"/>
          </w:rPr>
          <w:tab/>
        </w:r>
        <w:r w:rsidR="00247AF5" w:rsidRPr="00B02122">
          <w:rPr>
            <w:rStyle w:val="Hyperlink"/>
            <w:noProof/>
          </w:rPr>
          <w:t>Anhang</w:t>
        </w:r>
        <w:r w:rsidR="00247AF5">
          <w:rPr>
            <w:noProof/>
            <w:webHidden/>
          </w:rPr>
          <w:tab/>
        </w:r>
        <w:r w:rsidR="00247AF5">
          <w:rPr>
            <w:noProof/>
            <w:webHidden/>
          </w:rPr>
          <w:fldChar w:fldCharType="begin"/>
        </w:r>
        <w:r w:rsidR="00247AF5">
          <w:rPr>
            <w:noProof/>
            <w:webHidden/>
          </w:rPr>
          <w:instrText xml:space="preserve"> PAGEREF _Toc157689169 \h </w:instrText>
        </w:r>
        <w:r w:rsidR="00247AF5">
          <w:rPr>
            <w:noProof/>
            <w:webHidden/>
          </w:rPr>
        </w:r>
        <w:r w:rsidR="00247AF5">
          <w:rPr>
            <w:noProof/>
            <w:webHidden/>
          </w:rPr>
          <w:fldChar w:fldCharType="separate"/>
        </w:r>
        <w:r w:rsidR="007C31BA">
          <w:rPr>
            <w:noProof/>
            <w:webHidden/>
          </w:rPr>
          <w:t>51</w:t>
        </w:r>
        <w:r w:rsidR="00247AF5">
          <w:rPr>
            <w:noProof/>
            <w:webHidden/>
          </w:rPr>
          <w:fldChar w:fldCharType="end"/>
        </w:r>
      </w:hyperlink>
    </w:p>
    <w:p w14:paraId="5EF3D0AD" w14:textId="1F9C9A2D" w:rsidR="00F70A9F" w:rsidRPr="00B60E77" w:rsidRDefault="00630496">
      <w:r w:rsidRPr="00B60E77">
        <w:fldChar w:fldCharType="end"/>
      </w:r>
    </w:p>
    <w:p w14:paraId="4A995FAE" w14:textId="77777777" w:rsidR="00F70A9F" w:rsidRPr="00B60E77" w:rsidRDefault="00F70A9F" w:rsidP="002A1582">
      <w:pPr>
        <w:pStyle w:val="berschrift1"/>
      </w:pPr>
      <w:r w:rsidRPr="00B60E77">
        <w:br w:type="page"/>
      </w:r>
    </w:p>
    <w:sdt>
      <w:sdtPr>
        <w:rPr>
          <w:rFonts w:asciiTheme="minorHAnsi" w:eastAsiaTheme="minorHAnsi" w:hAnsiTheme="minorHAnsi" w:cstheme="minorBidi"/>
          <w:color w:val="auto"/>
          <w:sz w:val="22"/>
          <w:szCs w:val="22"/>
          <w:lang w:val="de-DE" w:eastAsia="en-US"/>
        </w:rPr>
        <w:id w:val="2083561508"/>
        <w:docPartObj>
          <w:docPartGallery w:val="Table of Contents"/>
          <w:docPartUnique/>
        </w:docPartObj>
      </w:sdtPr>
      <w:sdtEndPr>
        <w:rPr>
          <w:b/>
          <w:bCs/>
        </w:rPr>
      </w:sdtEndPr>
      <w:sdtContent>
        <w:p w14:paraId="3BEC8ED0" w14:textId="0F4DCD35" w:rsidR="002A1582" w:rsidRPr="00247AF5" w:rsidRDefault="00247AF5" w:rsidP="00247AF5">
          <w:pPr>
            <w:pStyle w:val="Inhaltsverzeichnisberschrift"/>
            <w:numPr>
              <w:ilvl w:val="0"/>
              <w:numId w:val="0"/>
            </w:numPr>
            <w:ind w:left="360"/>
            <w:rPr>
              <w:rStyle w:val="berschrift1Zchn"/>
            </w:rPr>
          </w:pPr>
          <w:r w:rsidRPr="00247AF5">
            <w:rPr>
              <w:rStyle w:val="berschrift1Zchn"/>
            </w:rPr>
            <w:t>Inhalt</w:t>
          </w:r>
        </w:p>
        <w:p w14:paraId="449AE8F9" w14:textId="0CD21DE3" w:rsidR="007664BE" w:rsidRDefault="002A1582">
          <w:pPr>
            <w:pStyle w:val="Verzeichnis1"/>
            <w:rPr>
              <w:rFonts w:eastAsiaTheme="minorEastAsia"/>
              <w:noProof/>
              <w:kern w:val="2"/>
              <w:sz w:val="24"/>
              <w:szCs w:val="24"/>
              <w:lang w:eastAsia="de-CH"/>
              <w14:ligatures w14:val="standardContextual"/>
            </w:rPr>
          </w:pPr>
          <w:r>
            <w:fldChar w:fldCharType="begin"/>
          </w:r>
          <w:r>
            <w:instrText xml:space="preserve"> TOC \o "1-3" \h \z \u </w:instrText>
          </w:r>
          <w:r>
            <w:fldChar w:fldCharType="separate"/>
          </w:r>
          <w:hyperlink w:anchor="_Toc161418930" w:history="1">
            <w:r w:rsidR="007664BE" w:rsidRPr="001447DB">
              <w:rPr>
                <w:rStyle w:val="Hyperlink"/>
                <w:noProof/>
              </w:rPr>
              <w:t>Zusammenfassung</w:t>
            </w:r>
            <w:r w:rsidR="007664BE">
              <w:rPr>
                <w:noProof/>
                <w:webHidden/>
              </w:rPr>
              <w:tab/>
            </w:r>
            <w:r w:rsidR="007664BE">
              <w:rPr>
                <w:noProof/>
                <w:webHidden/>
              </w:rPr>
              <w:fldChar w:fldCharType="begin"/>
            </w:r>
            <w:r w:rsidR="007664BE">
              <w:rPr>
                <w:noProof/>
                <w:webHidden/>
              </w:rPr>
              <w:instrText xml:space="preserve"> PAGEREF _Toc161418930 \h </w:instrText>
            </w:r>
            <w:r w:rsidR="007664BE">
              <w:rPr>
                <w:noProof/>
                <w:webHidden/>
              </w:rPr>
            </w:r>
            <w:r w:rsidR="007664BE">
              <w:rPr>
                <w:noProof/>
                <w:webHidden/>
              </w:rPr>
              <w:fldChar w:fldCharType="separate"/>
            </w:r>
            <w:r w:rsidR="007664BE">
              <w:rPr>
                <w:noProof/>
                <w:webHidden/>
              </w:rPr>
              <w:t>2</w:t>
            </w:r>
            <w:r w:rsidR="007664BE">
              <w:rPr>
                <w:noProof/>
                <w:webHidden/>
              </w:rPr>
              <w:fldChar w:fldCharType="end"/>
            </w:r>
          </w:hyperlink>
        </w:p>
        <w:p w14:paraId="05E8608B" w14:textId="39A19A01" w:rsidR="007664BE" w:rsidRDefault="00196536">
          <w:pPr>
            <w:pStyle w:val="Verzeichnis1"/>
            <w:rPr>
              <w:rFonts w:eastAsiaTheme="minorEastAsia"/>
              <w:noProof/>
              <w:kern w:val="2"/>
              <w:sz w:val="24"/>
              <w:szCs w:val="24"/>
              <w:lang w:eastAsia="de-CH"/>
              <w14:ligatures w14:val="standardContextual"/>
            </w:rPr>
          </w:pPr>
          <w:hyperlink w:anchor="_Toc161418931" w:history="1">
            <w:r w:rsidR="007664BE" w:rsidRPr="001447DB">
              <w:rPr>
                <w:rStyle w:val="Hyperlink"/>
                <w:noProof/>
              </w:rPr>
              <w:t>Themenübersicht</w:t>
            </w:r>
            <w:r w:rsidR="007664BE">
              <w:rPr>
                <w:noProof/>
                <w:webHidden/>
              </w:rPr>
              <w:tab/>
            </w:r>
            <w:r w:rsidR="007664BE">
              <w:rPr>
                <w:noProof/>
                <w:webHidden/>
              </w:rPr>
              <w:fldChar w:fldCharType="begin"/>
            </w:r>
            <w:r w:rsidR="007664BE">
              <w:rPr>
                <w:noProof/>
                <w:webHidden/>
              </w:rPr>
              <w:instrText xml:space="preserve"> PAGEREF _Toc161418931 \h </w:instrText>
            </w:r>
            <w:r w:rsidR="007664BE">
              <w:rPr>
                <w:noProof/>
                <w:webHidden/>
              </w:rPr>
            </w:r>
            <w:r w:rsidR="007664BE">
              <w:rPr>
                <w:noProof/>
                <w:webHidden/>
              </w:rPr>
              <w:fldChar w:fldCharType="separate"/>
            </w:r>
            <w:r w:rsidR="007664BE">
              <w:rPr>
                <w:noProof/>
                <w:webHidden/>
              </w:rPr>
              <w:t>3</w:t>
            </w:r>
            <w:r w:rsidR="007664BE">
              <w:rPr>
                <w:noProof/>
                <w:webHidden/>
              </w:rPr>
              <w:fldChar w:fldCharType="end"/>
            </w:r>
          </w:hyperlink>
        </w:p>
        <w:p w14:paraId="3ECC5DEF" w14:textId="6A92AD2E"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32" w:history="1">
            <w:r w:rsidR="007664BE" w:rsidRPr="001447DB">
              <w:rPr>
                <w:rStyle w:val="Hyperlink"/>
                <w:noProof/>
              </w:rPr>
              <w:t>1</w:t>
            </w:r>
            <w:r w:rsidR="007664BE">
              <w:rPr>
                <w:rFonts w:eastAsiaTheme="minorEastAsia"/>
                <w:noProof/>
                <w:kern w:val="2"/>
                <w:sz w:val="24"/>
                <w:szCs w:val="24"/>
                <w:lang w:eastAsia="de-CH"/>
                <w14:ligatures w14:val="standardContextual"/>
              </w:rPr>
              <w:tab/>
            </w:r>
            <w:r w:rsidR="007664BE" w:rsidRPr="001447DB">
              <w:rPr>
                <w:rStyle w:val="Hyperlink"/>
                <w:noProof/>
              </w:rPr>
              <w:t>Einleitung</w:t>
            </w:r>
            <w:r w:rsidR="007664BE">
              <w:rPr>
                <w:noProof/>
                <w:webHidden/>
              </w:rPr>
              <w:tab/>
            </w:r>
            <w:r w:rsidR="007664BE">
              <w:rPr>
                <w:noProof/>
                <w:webHidden/>
              </w:rPr>
              <w:fldChar w:fldCharType="begin"/>
            </w:r>
            <w:r w:rsidR="007664BE">
              <w:rPr>
                <w:noProof/>
                <w:webHidden/>
              </w:rPr>
              <w:instrText xml:space="preserve"> PAGEREF _Toc161418932 \h </w:instrText>
            </w:r>
            <w:r w:rsidR="007664BE">
              <w:rPr>
                <w:noProof/>
                <w:webHidden/>
              </w:rPr>
            </w:r>
            <w:r w:rsidR="007664BE">
              <w:rPr>
                <w:noProof/>
                <w:webHidden/>
              </w:rPr>
              <w:fldChar w:fldCharType="separate"/>
            </w:r>
            <w:r w:rsidR="007664BE">
              <w:rPr>
                <w:noProof/>
                <w:webHidden/>
              </w:rPr>
              <w:t>6</w:t>
            </w:r>
            <w:r w:rsidR="007664BE">
              <w:rPr>
                <w:noProof/>
                <w:webHidden/>
              </w:rPr>
              <w:fldChar w:fldCharType="end"/>
            </w:r>
          </w:hyperlink>
        </w:p>
        <w:p w14:paraId="413C5E75" w14:textId="09D9EDF9"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33" w:history="1">
            <w:r w:rsidR="007664BE" w:rsidRPr="001447DB">
              <w:rPr>
                <w:rStyle w:val="Hyperlink"/>
                <w:noProof/>
              </w:rPr>
              <w:t>1.1</w:t>
            </w:r>
            <w:r w:rsidR="007664BE">
              <w:rPr>
                <w:rFonts w:eastAsiaTheme="minorEastAsia"/>
                <w:noProof/>
                <w:kern w:val="2"/>
                <w:sz w:val="24"/>
                <w:szCs w:val="24"/>
                <w:lang w:eastAsia="de-CH"/>
                <w14:ligatures w14:val="standardContextual"/>
              </w:rPr>
              <w:tab/>
            </w:r>
            <w:r w:rsidR="007664BE" w:rsidRPr="001447DB">
              <w:rPr>
                <w:rStyle w:val="Hyperlink"/>
                <w:noProof/>
              </w:rPr>
              <w:t>Aufgabenstellung</w:t>
            </w:r>
            <w:r w:rsidR="007664BE">
              <w:rPr>
                <w:noProof/>
                <w:webHidden/>
              </w:rPr>
              <w:tab/>
            </w:r>
            <w:r w:rsidR="007664BE">
              <w:rPr>
                <w:noProof/>
                <w:webHidden/>
              </w:rPr>
              <w:fldChar w:fldCharType="begin"/>
            </w:r>
            <w:r w:rsidR="007664BE">
              <w:rPr>
                <w:noProof/>
                <w:webHidden/>
              </w:rPr>
              <w:instrText xml:space="preserve"> PAGEREF _Toc161418933 \h </w:instrText>
            </w:r>
            <w:r w:rsidR="007664BE">
              <w:rPr>
                <w:noProof/>
                <w:webHidden/>
              </w:rPr>
            </w:r>
            <w:r w:rsidR="007664BE">
              <w:rPr>
                <w:noProof/>
                <w:webHidden/>
              </w:rPr>
              <w:fldChar w:fldCharType="separate"/>
            </w:r>
            <w:r w:rsidR="007664BE">
              <w:rPr>
                <w:noProof/>
                <w:webHidden/>
              </w:rPr>
              <w:t>6</w:t>
            </w:r>
            <w:r w:rsidR="007664BE">
              <w:rPr>
                <w:noProof/>
                <w:webHidden/>
              </w:rPr>
              <w:fldChar w:fldCharType="end"/>
            </w:r>
          </w:hyperlink>
        </w:p>
        <w:p w14:paraId="44009707" w14:textId="6CFC203E"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34" w:history="1">
            <w:r w:rsidR="007664BE" w:rsidRPr="001447DB">
              <w:rPr>
                <w:rStyle w:val="Hyperlink"/>
                <w:noProof/>
              </w:rPr>
              <w:t>2</w:t>
            </w:r>
            <w:r w:rsidR="007664BE">
              <w:rPr>
                <w:rFonts w:eastAsiaTheme="minorEastAsia"/>
                <w:noProof/>
                <w:kern w:val="2"/>
                <w:sz w:val="24"/>
                <w:szCs w:val="24"/>
                <w:lang w:eastAsia="de-CH"/>
                <w14:ligatures w14:val="standardContextual"/>
              </w:rPr>
              <w:tab/>
            </w:r>
            <w:r w:rsidR="007664BE" w:rsidRPr="001447DB">
              <w:rPr>
                <w:rStyle w:val="Hyperlink"/>
                <w:noProof/>
              </w:rPr>
              <w:t>Informieren</w:t>
            </w:r>
            <w:r w:rsidR="007664BE">
              <w:rPr>
                <w:noProof/>
                <w:webHidden/>
              </w:rPr>
              <w:tab/>
            </w:r>
            <w:r w:rsidR="007664BE">
              <w:rPr>
                <w:noProof/>
                <w:webHidden/>
              </w:rPr>
              <w:fldChar w:fldCharType="begin"/>
            </w:r>
            <w:r w:rsidR="007664BE">
              <w:rPr>
                <w:noProof/>
                <w:webHidden/>
              </w:rPr>
              <w:instrText xml:space="preserve"> PAGEREF _Toc161418934 \h </w:instrText>
            </w:r>
            <w:r w:rsidR="007664BE">
              <w:rPr>
                <w:noProof/>
                <w:webHidden/>
              </w:rPr>
            </w:r>
            <w:r w:rsidR="007664BE">
              <w:rPr>
                <w:noProof/>
                <w:webHidden/>
              </w:rPr>
              <w:fldChar w:fldCharType="separate"/>
            </w:r>
            <w:r w:rsidR="007664BE">
              <w:rPr>
                <w:noProof/>
                <w:webHidden/>
              </w:rPr>
              <w:t>11</w:t>
            </w:r>
            <w:r w:rsidR="007664BE">
              <w:rPr>
                <w:noProof/>
                <w:webHidden/>
              </w:rPr>
              <w:fldChar w:fldCharType="end"/>
            </w:r>
          </w:hyperlink>
        </w:p>
        <w:p w14:paraId="65AED04A" w14:textId="44D8D933"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35" w:history="1">
            <w:r w:rsidR="007664BE" w:rsidRPr="001447DB">
              <w:rPr>
                <w:rStyle w:val="Hyperlink"/>
                <w:noProof/>
              </w:rPr>
              <w:t>2.1</w:t>
            </w:r>
            <w:r w:rsidR="007664BE">
              <w:rPr>
                <w:rFonts w:eastAsiaTheme="minorEastAsia"/>
                <w:noProof/>
                <w:kern w:val="2"/>
                <w:sz w:val="24"/>
                <w:szCs w:val="24"/>
                <w:lang w:eastAsia="de-CH"/>
                <w14:ligatures w14:val="standardContextual"/>
              </w:rPr>
              <w:tab/>
            </w:r>
            <w:r w:rsidR="007664BE" w:rsidRPr="001447DB">
              <w:rPr>
                <w:rStyle w:val="Hyperlink"/>
                <w:noProof/>
              </w:rPr>
              <w:t>Unterschied zwischen 4.07.004-45 / -46</w:t>
            </w:r>
            <w:r w:rsidR="007664BE">
              <w:rPr>
                <w:noProof/>
                <w:webHidden/>
              </w:rPr>
              <w:tab/>
            </w:r>
            <w:r w:rsidR="007664BE">
              <w:rPr>
                <w:noProof/>
                <w:webHidden/>
              </w:rPr>
              <w:fldChar w:fldCharType="begin"/>
            </w:r>
            <w:r w:rsidR="007664BE">
              <w:rPr>
                <w:noProof/>
                <w:webHidden/>
              </w:rPr>
              <w:instrText xml:space="preserve"> PAGEREF _Toc161418935 \h </w:instrText>
            </w:r>
            <w:r w:rsidR="007664BE">
              <w:rPr>
                <w:noProof/>
                <w:webHidden/>
              </w:rPr>
            </w:r>
            <w:r w:rsidR="007664BE">
              <w:rPr>
                <w:noProof/>
                <w:webHidden/>
              </w:rPr>
              <w:fldChar w:fldCharType="separate"/>
            </w:r>
            <w:r w:rsidR="007664BE">
              <w:rPr>
                <w:noProof/>
                <w:webHidden/>
              </w:rPr>
              <w:t>11</w:t>
            </w:r>
            <w:r w:rsidR="007664BE">
              <w:rPr>
                <w:noProof/>
                <w:webHidden/>
              </w:rPr>
              <w:fldChar w:fldCharType="end"/>
            </w:r>
          </w:hyperlink>
        </w:p>
        <w:p w14:paraId="7E79A489" w14:textId="162D3B69"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36" w:history="1">
            <w:r w:rsidR="007664BE" w:rsidRPr="001447DB">
              <w:rPr>
                <w:rStyle w:val="Hyperlink"/>
                <w:noProof/>
              </w:rPr>
              <w:t>2.2</w:t>
            </w:r>
            <w:r w:rsidR="007664BE">
              <w:rPr>
                <w:rFonts w:eastAsiaTheme="minorEastAsia"/>
                <w:noProof/>
                <w:kern w:val="2"/>
                <w:sz w:val="24"/>
                <w:szCs w:val="24"/>
                <w:lang w:eastAsia="de-CH"/>
                <w14:ligatures w14:val="standardContextual"/>
              </w:rPr>
              <w:tab/>
            </w:r>
            <w:r w:rsidR="007664BE" w:rsidRPr="001447DB">
              <w:rPr>
                <w:rStyle w:val="Hyperlink"/>
                <w:noProof/>
              </w:rPr>
              <w:t>Komponenten in Detail</w:t>
            </w:r>
            <w:r w:rsidR="007664BE">
              <w:rPr>
                <w:noProof/>
                <w:webHidden/>
              </w:rPr>
              <w:tab/>
            </w:r>
            <w:r w:rsidR="007664BE">
              <w:rPr>
                <w:noProof/>
                <w:webHidden/>
              </w:rPr>
              <w:fldChar w:fldCharType="begin"/>
            </w:r>
            <w:r w:rsidR="007664BE">
              <w:rPr>
                <w:noProof/>
                <w:webHidden/>
              </w:rPr>
              <w:instrText xml:space="preserve"> PAGEREF _Toc161418936 \h </w:instrText>
            </w:r>
            <w:r w:rsidR="007664BE">
              <w:rPr>
                <w:noProof/>
                <w:webHidden/>
              </w:rPr>
            </w:r>
            <w:r w:rsidR="007664BE">
              <w:rPr>
                <w:noProof/>
                <w:webHidden/>
              </w:rPr>
              <w:fldChar w:fldCharType="separate"/>
            </w:r>
            <w:r w:rsidR="007664BE">
              <w:rPr>
                <w:noProof/>
                <w:webHidden/>
              </w:rPr>
              <w:t>12</w:t>
            </w:r>
            <w:r w:rsidR="007664BE">
              <w:rPr>
                <w:noProof/>
                <w:webHidden/>
              </w:rPr>
              <w:fldChar w:fldCharType="end"/>
            </w:r>
          </w:hyperlink>
        </w:p>
        <w:p w14:paraId="1BAA0D10" w14:textId="2D313042"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37" w:history="1">
            <w:r w:rsidR="007664BE" w:rsidRPr="001447DB">
              <w:rPr>
                <w:rStyle w:val="Hyperlink"/>
                <w:noProof/>
              </w:rPr>
              <w:t>2.3</w:t>
            </w:r>
            <w:r w:rsidR="007664BE">
              <w:rPr>
                <w:rFonts w:eastAsiaTheme="minorEastAsia"/>
                <w:noProof/>
                <w:kern w:val="2"/>
                <w:sz w:val="24"/>
                <w:szCs w:val="24"/>
                <w:lang w:eastAsia="de-CH"/>
                <w14:ligatures w14:val="standardContextual"/>
              </w:rPr>
              <w:tab/>
            </w:r>
            <w:r w:rsidR="007664BE" w:rsidRPr="001447DB">
              <w:rPr>
                <w:rStyle w:val="Hyperlink"/>
                <w:noProof/>
              </w:rPr>
              <w:t>Mögliche Risiken / Schwierigkeiten</w:t>
            </w:r>
            <w:r w:rsidR="007664BE">
              <w:rPr>
                <w:noProof/>
                <w:webHidden/>
              </w:rPr>
              <w:tab/>
            </w:r>
            <w:r w:rsidR="007664BE">
              <w:rPr>
                <w:noProof/>
                <w:webHidden/>
              </w:rPr>
              <w:fldChar w:fldCharType="begin"/>
            </w:r>
            <w:r w:rsidR="007664BE">
              <w:rPr>
                <w:noProof/>
                <w:webHidden/>
              </w:rPr>
              <w:instrText xml:space="preserve"> PAGEREF _Toc161418937 \h </w:instrText>
            </w:r>
            <w:r w:rsidR="007664BE">
              <w:rPr>
                <w:noProof/>
                <w:webHidden/>
              </w:rPr>
            </w:r>
            <w:r w:rsidR="007664BE">
              <w:rPr>
                <w:noProof/>
                <w:webHidden/>
              </w:rPr>
              <w:fldChar w:fldCharType="separate"/>
            </w:r>
            <w:r w:rsidR="007664BE">
              <w:rPr>
                <w:noProof/>
                <w:webHidden/>
              </w:rPr>
              <w:t>15</w:t>
            </w:r>
            <w:r w:rsidR="007664BE">
              <w:rPr>
                <w:noProof/>
                <w:webHidden/>
              </w:rPr>
              <w:fldChar w:fldCharType="end"/>
            </w:r>
          </w:hyperlink>
        </w:p>
        <w:p w14:paraId="65C3EADD" w14:textId="2384C9A9" w:rsidR="007664BE" w:rsidRDefault="00196536">
          <w:pPr>
            <w:pStyle w:val="Verzeichnis3"/>
            <w:tabs>
              <w:tab w:val="left" w:pos="1200"/>
              <w:tab w:val="right" w:leader="dot" w:pos="9060"/>
            </w:tabs>
            <w:rPr>
              <w:rFonts w:eastAsiaTheme="minorEastAsia"/>
              <w:noProof/>
              <w:kern w:val="2"/>
              <w:sz w:val="24"/>
              <w:szCs w:val="24"/>
              <w:lang w:eastAsia="de-CH"/>
              <w14:ligatures w14:val="standardContextual"/>
            </w:rPr>
          </w:pPr>
          <w:hyperlink w:anchor="_Toc161418938" w:history="1">
            <w:r w:rsidR="007664BE" w:rsidRPr="001447DB">
              <w:rPr>
                <w:rStyle w:val="Hyperlink"/>
                <w:noProof/>
              </w:rPr>
              <w:t>2.3.1</w:t>
            </w:r>
            <w:r w:rsidR="007664BE">
              <w:rPr>
                <w:rFonts w:eastAsiaTheme="minorEastAsia"/>
                <w:noProof/>
                <w:kern w:val="2"/>
                <w:sz w:val="24"/>
                <w:szCs w:val="24"/>
                <w:lang w:eastAsia="de-CH"/>
                <w14:ligatures w14:val="standardContextual"/>
              </w:rPr>
              <w:tab/>
            </w:r>
            <w:r w:rsidR="007664BE" w:rsidRPr="001447DB">
              <w:rPr>
                <w:rStyle w:val="Hyperlink"/>
                <w:noProof/>
              </w:rPr>
              <w:t>Risiken</w:t>
            </w:r>
            <w:r w:rsidR="007664BE">
              <w:rPr>
                <w:noProof/>
                <w:webHidden/>
              </w:rPr>
              <w:tab/>
            </w:r>
            <w:r w:rsidR="007664BE">
              <w:rPr>
                <w:noProof/>
                <w:webHidden/>
              </w:rPr>
              <w:fldChar w:fldCharType="begin"/>
            </w:r>
            <w:r w:rsidR="007664BE">
              <w:rPr>
                <w:noProof/>
                <w:webHidden/>
              </w:rPr>
              <w:instrText xml:space="preserve"> PAGEREF _Toc161418938 \h </w:instrText>
            </w:r>
            <w:r w:rsidR="007664BE">
              <w:rPr>
                <w:noProof/>
                <w:webHidden/>
              </w:rPr>
            </w:r>
            <w:r w:rsidR="007664BE">
              <w:rPr>
                <w:noProof/>
                <w:webHidden/>
              </w:rPr>
              <w:fldChar w:fldCharType="separate"/>
            </w:r>
            <w:r w:rsidR="007664BE">
              <w:rPr>
                <w:noProof/>
                <w:webHidden/>
              </w:rPr>
              <w:t>15</w:t>
            </w:r>
            <w:r w:rsidR="007664BE">
              <w:rPr>
                <w:noProof/>
                <w:webHidden/>
              </w:rPr>
              <w:fldChar w:fldCharType="end"/>
            </w:r>
          </w:hyperlink>
        </w:p>
        <w:p w14:paraId="28160823" w14:textId="5DBC6842" w:rsidR="007664BE" w:rsidRDefault="00196536">
          <w:pPr>
            <w:pStyle w:val="Verzeichnis3"/>
            <w:tabs>
              <w:tab w:val="left" w:pos="1200"/>
              <w:tab w:val="right" w:leader="dot" w:pos="9060"/>
            </w:tabs>
            <w:rPr>
              <w:rFonts w:eastAsiaTheme="minorEastAsia"/>
              <w:noProof/>
              <w:kern w:val="2"/>
              <w:sz w:val="24"/>
              <w:szCs w:val="24"/>
              <w:lang w:eastAsia="de-CH"/>
              <w14:ligatures w14:val="standardContextual"/>
            </w:rPr>
          </w:pPr>
          <w:hyperlink w:anchor="_Toc161418939" w:history="1">
            <w:r w:rsidR="007664BE" w:rsidRPr="001447DB">
              <w:rPr>
                <w:rStyle w:val="Hyperlink"/>
                <w:noProof/>
              </w:rPr>
              <w:t>2.3.2</w:t>
            </w:r>
            <w:r w:rsidR="007664BE">
              <w:rPr>
                <w:rFonts w:eastAsiaTheme="minorEastAsia"/>
                <w:noProof/>
                <w:kern w:val="2"/>
                <w:sz w:val="24"/>
                <w:szCs w:val="24"/>
                <w:lang w:eastAsia="de-CH"/>
                <w14:ligatures w14:val="standardContextual"/>
              </w:rPr>
              <w:tab/>
            </w:r>
            <w:r w:rsidR="007664BE" w:rsidRPr="001447DB">
              <w:rPr>
                <w:rStyle w:val="Hyperlink"/>
                <w:noProof/>
              </w:rPr>
              <w:t>Schwierigkeiten</w:t>
            </w:r>
            <w:r w:rsidR="007664BE">
              <w:rPr>
                <w:noProof/>
                <w:webHidden/>
              </w:rPr>
              <w:tab/>
            </w:r>
            <w:r w:rsidR="007664BE">
              <w:rPr>
                <w:noProof/>
                <w:webHidden/>
              </w:rPr>
              <w:fldChar w:fldCharType="begin"/>
            </w:r>
            <w:r w:rsidR="007664BE">
              <w:rPr>
                <w:noProof/>
                <w:webHidden/>
              </w:rPr>
              <w:instrText xml:space="preserve"> PAGEREF _Toc161418939 \h </w:instrText>
            </w:r>
            <w:r w:rsidR="007664BE">
              <w:rPr>
                <w:noProof/>
                <w:webHidden/>
              </w:rPr>
            </w:r>
            <w:r w:rsidR="007664BE">
              <w:rPr>
                <w:noProof/>
                <w:webHidden/>
              </w:rPr>
              <w:fldChar w:fldCharType="separate"/>
            </w:r>
            <w:r w:rsidR="007664BE">
              <w:rPr>
                <w:noProof/>
                <w:webHidden/>
              </w:rPr>
              <w:t>15</w:t>
            </w:r>
            <w:r w:rsidR="007664BE">
              <w:rPr>
                <w:noProof/>
                <w:webHidden/>
              </w:rPr>
              <w:fldChar w:fldCharType="end"/>
            </w:r>
          </w:hyperlink>
        </w:p>
        <w:p w14:paraId="7042F71C" w14:textId="366EF559"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40" w:history="1">
            <w:r w:rsidR="007664BE" w:rsidRPr="001447DB">
              <w:rPr>
                <w:rStyle w:val="Hyperlink"/>
                <w:noProof/>
              </w:rPr>
              <w:t>3</w:t>
            </w:r>
            <w:r w:rsidR="007664BE">
              <w:rPr>
                <w:rFonts w:eastAsiaTheme="minorEastAsia"/>
                <w:noProof/>
                <w:kern w:val="2"/>
                <w:sz w:val="24"/>
                <w:szCs w:val="24"/>
                <w:lang w:eastAsia="de-CH"/>
                <w14:ligatures w14:val="standardContextual"/>
              </w:rPr>
              <w:tab/>
            </w:r>
            <w:r w:rsidR="007664BE" w:rsidRPr="001447DB">
              <w:rPr>
                <w:rStyle w:val="Hyperlink"/>
                <w:noProof/>
              </w:rPr>
              <w:t>Planung</w:t>
            </w:r>
            <w:r w:rsidR="007664BE">
              <w:rPr>
                <w:noProof/>
                <w:webHidden/>
              </w:rPr>
              <w:tab/>
            </w:r>
            <w:r w:rsidR="007664BE">
              <w:rPr>
                <w:noProof/>
                <w:webHidden/>
              </w:rPr>
              <w:fldChar w:fldCharType="begin"/>
            </w:r>
            <w:r w:rsidR="007664BE">
              <w:rPr>
                <w:noProof/>
                <w:webHidden/>
              </w:rPr>
              <w:instrText xml:space="preserve"> PAGEREF _Toc161418940 \h </w:instrText>
            </w:r>
            <w:r w:rsidR="007664BE">
              <w:rPr>
                <w:noProof/>
                <w:webHidden/>
              </w:rPr>
            </w:r>
            <w:r w:rsidR="007664BE">
              <w:rPr>
                <w:noProof/>
                <w:webHidden/>
              </w:rPr>
              <w:fldChar w:fldCharType="separate"/>
            </w:r>
            <w:r w:rsidR="007664BE">
              <w:rPr>
                <w:noProof/>
                <w:webHidden/>
              </w:rPr>
              <w:t>16</w:t>
            </w:r>
            <w:r w:rsidR="007664BE">
              <w:rPr>
                <w:noProof/>
                <w:webHidden/>
              </w:rPr>
              <w:fldChar w:fldCharType="end"/>
            </w:r>
          </w:hyperlink>
        </w:p>
        <w:p w14:paraId="540EE98D" w14:textId="55259B29"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41" w:history="1">
            <w:r w:rsidR="007664BE" w:rsidRPr="001447DB">
              <w:rPr>
                <w:rStyle w:val="Hyperlink"/>
                <w:noProof/>
              </w:rPr>
              <w:t>3.1</w:t>
            </w:r>
            <w:r w:rsidR="007664BE">
              <w:rPr>
                <w:rFonts w:eastAsiaTheme="minorEastAsia"/>
                <w:noProof/>
                <w:kern w:val="2"/>
                <w:sz w:val="24"/>
                <w:szCs w:val="24"/>
                <w:lang w:eastAsia="de-CH"/>
                <w14:ligatures w14:val="standardContextual"/>
              </w:rPr>
              <w:tab/>
            </w:r>
            <w:r w:rsidR="007664BE" w:rsidRPr="001447DB">
              <w:rPr>
                <w:rStyle w:val="Hyperlink"/>
                <w:noProof/>
              </w:rPr>
              <w:t>Pflichtenheft</w:t>
            </w:r>
            <w:r w:rsidR="007664BE">
              <w:rPr>
                <w:noProof/>
                <w:webHidden/>
              </w:rPr>
              <w:tab/>
            </w:r>
            <w:r w:rsidR="007664BE">
              <w:rPr>
                <w:noProof/>
                <w:webHidden/>
              </w:rPr>
              <w:fldChar w:fldCharType="begin"/>
            </w:r>
            <w:r w:rsidR="007664BE">
              <w:rPr>
                <w:noProof/>
                <w:webHidden/>
              </w:rPr>
              <w:instrText xml:space="preserve"> PAGEREF _Toc161418941 \h </w:instrText>
            </w:r>
            <w:r w:rsidR="007664BE">
              <w:rPr>
                <w:noProof/>
                <w:webHidden/>
              </w:rPr>
            </w:r>
            <w:r w:rsidR="007664BE">
              <w:rPr>
                <w:noProof/>
                <w:webHidden/>
              </w:rPr>
              <w:fldChar w:fldCharType="separate"/>
            </w:r>
            <w:r w:rsidR="007664BE">
              <w:rPr>
                <w:noProof/>
                <w:webHidden/>
              </w:rPr>
              <w:t>16</w:t>
            </w:r>
            <w:r w:rsidR="007664BE">
              <w:rPr>
                <w:noProof/>
                <w:webHidden/>
              </w:rPr>
              <w:fldChar w:fldCharType="end"/>
            </w:r>
          </w:hyperlink>
        </w:p>
        <w:p w14:paraId="5B22B424" w14:textId="07B26E34"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42" w:history="1">
            <w:r w:rsidR="007664BE" w:rsidRPr="001447DB">
              <w:rPr>
                <w:rStyle w:val="Hyperlink"/>
                <w:noProof/>
              </w:rPr>
              <w:t>3.2</w:t>
            </w:r>
            <w:r w:rsidR="007664BE">
              <w:rPr>
                <w:rFonts w:eastAsiaTheme="minorEastAsia"/>
                <w:noProof/>
                <w:kern w:val="2"/>
                <w:sz w:val="24"/>
                <w:szCs w:val="24"/>
                <w:lang w:eastAsia="de-CH"/>
                <w14:ligatures w14:val="standardContextual"/>
              </w:rPr>
              <w:tab/>
            </w:r>
            <w:r w:rsidR="007664BE" w:rsidRPr="001447DB">
              <w:rPr>
                <w:rStyle w:val="Hyperlink"/>
                <w:noProof/>
              </w:rPr>
              <w:t>Terminplan</w:t>
            </w:r>
            <w:r w:rsidR="007664BE">
              <w:rPr>
                <w:noProof/>
                <w:webHidden/>
              </w:rPr>
              <w:tab/>
            </w:r>
            <w:r w:rsidR="007664BE">
              <w:rPr>
                <w:noProof/>
                <w:webHidden/>
              </w:rPr>
              <w:fldChar w:fldCharType="begin"/>
            </w:r>
            <w:r w:rsidR="007664BE">
              <w:rPr>
                <w:noProof/>
                <w:webHidden/>
              </w:rPr>
              <w:instrText xml:space="preserve"> PAGEREF _Toc161418942 \h </w:instrText>
            </w:r>
            <w:r w:rsidR="007664BE">
              <w:rPr>
                <w:noProof/>
                <w:webHidden/>
              </w:rPr>
            </w:r>
            <w:r w:rsidR="007664BE">
              <w:rPr>
                <w:noProof/>
                <w:webHidden/>
              </w:rPr>
              <w:fldChar w:fldCharType="separate"/>
            </w:r>
            <w:r w:rsidR="007664BE">
              <w:rPr>
                <w:noProof/>
                <w:webHidden/>
              </w:rPr>
              <w:t>17</w:t>
            </w:r>
            <w:r w:rsidR="007664BE">
              <w:rPr>
                <w:noProof/>
                <w:webHidden/>
              </w:rPr>
              <w:fldChar w:fldCharType="end"/>
            </w:r>
          </w:hyperlink>
        </w:p>
        <w:p w14:paraId="5D65B4D3" w14:textId="169F1B27"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43" w:history="1">
            <w:r w:rsidR="007664BE" w:rsidRPr="001447DB">
              <w:rPr>
                <w:rStyle w:val="Hyperlink"/>
                <w:noProof/>
              </w:rPr>
              <w:t>3.3</w:t>
            </w:r>
            <w:r w:rsidR="007664BE">
              <w:rPr>
                <w:rFonts w:eastAsiaTheme="minorEastAsia"/>
                <w:noProof/>
                <w:kern w:val="2"/>
                <w:sz w:val="24"/>
                <w:szCs w:val="24"/>
                <w:lang w:eastAsia="de-CH"/>
                <w14:ligatures w14:val="standardContextual"/>
              </w:rPr>
              <w:tab/>
            </w:r>
            <w:r w:rsidR="007664BE" w:rsidRPr="001447DB">
              <w:rPr>
                <w:rStyle w:val="Hyperlink"/>
                <w:noProof/>
              </w:rPr>
              <w:t>Funktionsskizze</w:t>
            </w:r>
            <w:r w:rsidR="007664BE">
              <w:rPr>
                <w:noProof/>
                <w:webHidden/>
              </w:rPr>
              <w:tab/>
            </w:r>
            <w:r w:rsidR="007664BE">
              <w:rPr>
                <w:noProof/>
                <w:webHidden/>
              </w:rPr>
              <w:fldChar w:fldCharType="begin"/>
            </w:r>
            <w:r w:rsidR="007664BE">
              <w:rPr>
                <w:noProof/>
                <w:webHidden/>
              </w:rPr>
              <w:instrText xml:space="preserve"> PAGEREF _Toc161418943 \h </w:instrText>
            </w:r>
            <w:r w:rsidR="007664BE">
              <w:rPr>
                <w:noProof/>
                <w:webHidden/>
              </w:rPr>
            </w:r>
            <w:r w:rsidR="007664BE">
              <w:rPr>
                <w:noProof/>
                <w:webHidden/>
              </w:rPr>
              <w:fldChar w:fldCharType="separate"/>
            </w:r>
            <w:r w:rsidR="007664BE">
              <w:rPr>
                <w:noProof/>
                <w:webHidden/>
              </w:rPr>
              <w:t>18</w:t>
            </w:r>
            <w:r w:rsidR="007664BE">
              <w:rPr>
                <w:noProof/>
                <w:webHidden/>
              </w:rPr>
              <w:fldChar w:fldCharType="end"/>
            </w:r>
          </w:hyperlink>
        </w:p>
        <w:p w14:paraId="21D6E423" w14:textId="136A60CC"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44" w:history="1">
            <w:r w:rsidR="007664BE" w:rsidRPr="001447DB">
              <w:rPr>
                <w:rStyle w:val="Hyperlink"/>
                <w:noProof/>
              </w:rPr>
              <w:t>3.4</w:t>
            </w:r>
            <w:r w:rsidR="007664BE">
              <w:rPr>
                <w:rFonts w:eastAsiaTheme="minorEastAsia"/>
                <w:noProof/>
                <w:kern w:val="2"/>
                <w:sz w:val="24"/>
                <w:szCs w:val="24"/>
                <w:lang w:eastAsia="de-CH"/>
                <w14:ligatures w14:val="standardContextual"/>
              </w:rPr>
              <w:tab/>
            </w:r>
            <w:r w:rsidR="007664BE" w:rsidRPr="001447DB">
              <w:rPr>
                <w:rStyle w:val="Hyperlink"/>
                <w:noProof/>
              </w:rPr>
              <w:t>Funktionsstruktur</w:t>
            </w:r>
            <w:r w:rsidR="007664BE">
              <w:rPr>
                <w:noProof/>
                <w:webHidden/>
              </w:rPr>
              <w:tab/>
            </w:r>
            <w:r w:rsidR="007664BE">
              <w:rPr>
                <w:noProof/>
                <w:webHidden/>
              </w:rPr>
              <w:fldChar w:fldCharType="begin"/>
            </w:r>
            <w:r w:rsidR="007664BE">
              <w:rPr>
                <w:noProof/>
                <w:webHidden/>
              </w:rPr>
              <w:instrText xml:space="preserve"> PAGEREF _Toc161418944 \h </w:instrText>
            </w:r>
            <w:r w:rsidR="007664BE">
              <w:rPr>
                <w:noProof/>
                <w:webHidden/>
              </w:rPr>
            </w:r>
            <w:r w:rsidR="007664BE">
              <w:rPr>
                <w:noProof/>
                <w:webHidden/>
              </w:rPr>
              <w:fldChar w:fldCharType="separate"/>
            </w:r>
            <w:r w:rsidR="007664BE">
              <w:rPr>
                <w:noProof/>
                <w:webHidden/>
              </w:rPr>
              <w:t>18</w:t>
            </w:r>
            <w:r w:rsidR="007664BE">
              <w:rPr>
                <w:noProof/>
                <w:webHidden/>
              </w:rPr>
              <w:fldChar w:fldCharType="end"/>
            </w:r>
          </w:hyperlink>
        </w:p>
        <w:p w14:paraId="4BFAD241" w14:textId="570C24FD" w:rsidR="007664BE" w:rsidRDefault="00196536">
          <w:pPr>
            <w:pStyle w:val="Verzeichnis3"/>
            <w:tabs>
              <w:tab w:val="left" w:pos="1200"/>
              <w:tab w:val="right" w:leader="dot" w:pos="9060"/>
            </w:tabs>
            <w:rPr>
              <w:rFonts w:eastAsiaTheme="minorEastAsia"/>
              <w:noProof/>
              <w:kern w:val="2"/>
              <w:sz w:val="24"/>
              <w:szCs w:val="24"/>
              <w:lang w:eastAsia="de-CH"/>
              <w14:ligatures w14:val="standardContextual"/>
            </w:rPr>
          </w:pPr>
          <w:hyperlink w:anchor="_Toc161418945" w:history="1">
            <w:r w:rsidR="007664BE" w:rsidRPr="001447DB">
              <w:rPr>
                <w:rStyle w:val="Hyperlink"/>
                <w:noProof/>
              </w:rPr>
              <w:t>3.4.1</w:t>
            </w:r>
            <w:r w:rsidR="007664BE">
              <w:rPr>
                <w:rFonts w:eastAsiaTheme="minorEastAsia"/>
                <w:noProof/>
                <w:kern w:val="2"/>
                <w:sz w:val="24"/>
                <w:szCs w:val="24"/>
                <w:lang w:eastAsia="de-CH"/>
                <w14:ligatures w14:val="standardContextual"/>
              </w:rPr>
              <w:tab/>
            </w:r>
            <w:r w:rsidR="007664BE" w:rsidRPr="001447DB">
              <w:rPr>
                <w:rStyle w:val="Hyperlink"/>
                <w:noProof/>
              </w:rPr>
              <w:t>Variante 1: Bestehende Ventile neu Anordnen</w:t>
            </w:r>
            <w:r w:rsidR="007664BE">
              <w:rPr>
                <w:noProof/>
                <w:webHidden/>
              </w:rPr>
              <w:tab/>
            </w:r>
            <w:r w:rsidR="007664BE">
              <w:rPr>
                <w:noProof/>
                <w:webHidden/>
              </w:rPr>
              <w:fldChar w:fldCharType="begin"/>
            </w:r>
            <w:r w:rsidR="007664BE">
              <w:rPr>
                <w:noProof/>
                <w:webHidden/>
              </w:rPr>
              <w:instrText xml:space="preserve"> PAGEREF _Toc161418945 \h </w:instrText>
            </w:r>
            <w:r w:rsidR="007664BE">
              <w:rPr>
                <w:noProof/>
                <w:webHidden/>
              </w:rPr>
            </w:r>
            <w:r w:rsidR="007664BE">
              <w:rPr>
                <w:noProof/>
                <w:webHidden/>
              </w:rPr>
              <w:fldChar w:fldCharType="separate"/>
            </w:r>
            <w:r w:rsidR="007664BE">
              <w:rPr>
                <w:noProof/>
                <w:webHidden/>
              </w:rPr>
              <w:t>19</w:t>
            </w:r>
            <w:r w:rsidR="007664BE">
              <w:rPr>
                <w:noProof/>
                <w:webHidden/>
              </w:rPr>
              <w:fldChar w:fldCharType="end"/>
            </w:r>
          </w:hyperlink>
        </w:p>
        <w:p w14:paraId="7060E2A6" w14:textId="7625C1BC" w:rsidR="007664BE" w:rsidRDefault="00196536">
          <w:pPr>
            <w:pStyle w:val="Verzeichnis3"/>
            <w:tabs>
              <w:tab w:val="left" w:pos="1200"/>
              <w:tab w:val="right" w:leader="dot" w:pos="9060"/>
            </w:tabs>
            <w:rPr>
              <w:rFonts w:eastAsiaTheme="minorEastAsia"/>
              <w:noProof/>
              <w:kern w:val="2"/>
              <w:sz w:val="24"/>
              <w:szCs w:val="24"/>
              <w:lang w:eastAsia="de-CH"/>
              <w14:ligatures w14:val="standardContextual"/>
            </w:rPr>
          </w:pPr>
          <w:hyperlink w:anchor="_Toc161418946" w:history="1">
            <w:r w:rsidR="007664BE" w:rsidRPr="001447DB">
              <w:rPr>
                <w:rStyle w:val="Hyperlink"/>
                <w:noProof/>
              </w:rPr>
              <w:t>3.4.2</w:t>
            </w:r>
            <w:r w:rsidR="007664BE">
              <w:rPr>
                <w:rFonts w:eastAsiaTheme="minorEastAsia"/>
                <w:noProof/>
                <w:kern w:val="2"/>
                <w:sz w:val="24"/>
                <w:szCs w:val="24"/>
                <w:lang w:eastAsia="de-CH"/>
                <w14:ligatures w14:val="standardContextual"/>
              </w:rPr>
              <w:tab/>
            </w:r>
            <w:r w:rsidR="007664BE" w:rsidRPr="001447DB">
              <w:rPr>
                <w:rStyle w:val="Hyperlink"/>
                <w:noProof/>
              </w:rPr>
              <w:t>Variante 2: NG 4 Ventilgrösse</w:t>
            </w:r>
            <w:r w:rsidR="007664BE">
              <w:rPr>
                <w:noProof/>
                <w:webHidden/>
              </w:rPr>
              <w:tab/>
            </w:r>
            <w:r w:rsidR="007664BE">
              <w:rPr>
                <w:noProof/>
                <w:webHidden/>
              </w:rPr>
              <w:fldChar w:fldCharType="begin"/>
            </w:r>
            <w:r w:rsidR="007664BE">
              <w:rPr>
                <w:noProof/>
                <w:webHidden/>
              </w:rPr>
              <w:instrText xml:space="preserve"> PAGEREF _Toc161418946 \h </w:instrText>
            </w:r>
            <w:r w:rsidR="007664BE">
              <w:rPr>
                <w:noProof/>
                <w:webHidden/>
              </w:rPr>
            </w:r>
            <w:r w:rsidR="007664BE">
              <w:rPr>
                <w:noProof/>
                <w:webHidden/>
              </w:rPr>
              <w:fldChar w:fldCharType="separate"/>
            </w:r>
            <w:r w:rsidR="007664BE">
              <w:rPr>
                <w:noProof/>
                <w:webHidden/>
              </w:rPr>
              <w:t>20</w:t>
            </w:r>
            <w:r w:rsidR="007664BE">
              <w:rPr>
                <w:noProof/>
                <w:webHidden/>
              </w:rPr>
              <w:fldChar w:fldCharType="end"/>
            </w:r>
          </w:hyperlink>
        </w:p>
        <w:p w14:paraId="4FE3EEBE" w14:textId="023908BC" w:rsidR="007664BE" w:rsidRDefault="00196536">
          <w:pPr>
            <w:pStyle w:val="Verzeichnis3"/>
            <w:tabs>
              <w:tab w:val="left" w:pos="1200"/>
              <w:tab w:val="right" w:leader="dot" w:pos="9060"/>
            </w:tabs>
            <w:rPr>
              <w:rFonts w:eastAsiaTheme="minorEastAsia"/>
              <w:noProof/>
              <w:kern w:val="2"/>
              <w:sz w:val="24"/>
              <w:szCs w:val="24"/>
              <w:lang w:eastAsia="de-CH"/>
              <w14:ligatures w14:val="standardContextual"/>
            </w:rPr>
          </w:pPr>
          <w:hyperlink w:anchor="_Toc161418947" w:history="1">
            <w:r w:rsidR="007664BE" w:rsidRPr="001447DB">
              <w:rPr>
                <w:rStyle w:val="Hyperlink"/>
                <w:noProof/>
              </w:rPr>
              <w:t>3.4.3</w:t>
            </w:r>
            <w:r w:rsidR="007664BE">
              <w:rPr>
                <w:rFonts w:eastAsiaTheme="minorEastAsia"/>
                <w:noProof/>
                <w:kern w:val="2"/>
                <w:sz w:val="24"/>
                <w:szCs w:val="24"/>
                <w:lang w:eastAsia="de-CH"/>
                <w14:ligatures w14:val="standardContextual"/>
              </w:rPr>
              <w:tab/>
            </w:r>
            <w:r w:rsidR="007664BE" w:rsidRPr="001447DB">
              <w:rPr>
                <w:rStyle w:val="Hyperlink"/>
                <w:noProof/>
              </w:rPr>
              <w:t>Variante 3: Patronen Ventil</w:t>
            </w:r>
            <w:r w:rsidR="007664BE">
              <w:rPr>
                <w:noProof/>
                <w:webHidden/>
              </w:rPr>
              <w:tab/>
            </w:r>
            <w:r w:rsidR="007664BE">
              <w:rPr>
                <w:noProof/>
                <w:webHidden/>
              </w:rPr>
              <w:fldChar w:fldCharType="begin"/>
            </w:r>
            <w:r w:rsidR="007664BE">
              <w:rPr>
                <w:noProof/>
                <w:webHidden/>
              </w:rPr>
              <w:instrText xml:space="preserve"> PAGEREF _Toc161418947 \h </w:instrText>
            </w:r>
            <w:r w:rsidR="007664BE">
              <w:rPr>
                <w:noProof/>
                <w:webHidden/>
              </w:rPr>
            </w:r>
            <w:r w:rsidR="007664BE">
              <w:rPr>
                <w:noProof/>
                <w:webHidden/>
              </w:rPr>
              <w:fldChar w:fldCharType="separate"/>
            </w:r>
            <w:r w:rsidR="007664BE">
              <w:rPr>
                <w:noProof/>
                <w:webHidden/>
              </w:rPr>
              <w:t>22</w:t>
            </w:r>
            <w:r w:rsidR="007664BE">
              <w:rPr>
                <w:noProof/>
                <w:webHidden/>
              </w:rPr>
              <w:fldChar w:fldCharType="end"/>
            </w:r>
          </w:hyperlink>
        </w:p>
        <w:p w14:paraId="764AD359" w14:textId="73ACEFCF"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48" w:history="1">
            <w:r w:rsidR="007664BE" w:rsidRPr="001447DB">
              <w:rPr>
                <w:rStyle w:val="Hyperlink"/>
                <w:noProof/>
              </w:rPr>
              <w:t>4</w:t>
            </w:r>
            <w:r w:rsidR="007664BE">
              <w:rPr>
                <w:rFonts w:eastAsiaTheme="minorEastAsia"/>
                <w:noProof/>
                <w:kern w:val="2"/>
                <w:sz w:val="24"/>
                <w:szCs w:val="24"/>
                <w:lang w:eastAsia="de-CH"/>
                <w14:ligatures w14:val="standardContextual"/>
              </w:rPr>
              <w:tab/>
            </w:r>
            <w:r w:rsidR="007664BE" w:rsidRPr="001447DB">
              <w:rPr>
                <w:rStyle w:val="Hyperlink"/>
                <w:noProof/>
              </w:rPr>
              <w:t>Entscheid</w:t>
            </w:r>
            <w:r w:rsidR="007664BE">
              <w:rPr>
                <w:noProof/>
                <w:webHidden/>
              </w:rPr>
              <w:tab/>
            </w:r>
            <w:r w:rsidR="007664BE">
              <w:rPr>
                <w:noProof/>
                <w:webHidden/>
              </w:rPr>
              <w:fldChar w:fldCharType="begin"/>
            </w:r>
            <w:r w:rsidR="007664BE">
              <w:rPr>
                <w:noProof/>
                <w:webHidden/>
              </w:rPr>
              <w:instrText xml:space="preserve"> PAGEREF _Toc161418948 \h </w:instrText>
            </w:r>
            <w:r w:rsidR="007664BE">
              <w:rPr>
                <w:noProof/>
                <w:webHidden/>
              </w:rPr>
            </w:r>
            <w:r w:rsidR="007664BE">
              <w:rPr>
                <w:noProof/>
                <w:webHidden/>
              </w:rPr>
              <w:fldChar w:fldCharType="separate"/>
            </w:r>
            <w:r w:rsidR="007664BE">
              <w:rPr>
                <w:noProof/>
                <w:webHidden/>
              </w:rPr>
              <w:t>25</w:t>
            </w:r>
            <w:r w:rsidR="007664BE">
              <w:rPr>
                <w:noProof/>
                <w:webHidden/>
              </w:rPr>
              <w:fldChar w:fldCharType="end"/>
            </w:r>
          </w:hyperlink>
        </w:p>
        <w:p w14:paraId="2F9B05DA" w14:textId="1EDDC022"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49" w:history="1">
            <w:r w:rsidR="007664BE" w:rsidRPr="001447DB">
              <w:rPr>
                <w:rStyle w:val="Hyperlink"/>
                <w:noProof/>
              </w:rPr>
              <w:t>4.1</w:t>
            </w:r>
            <w:r w:rsidR="007664BE">
              <w:rPr>
                <w:rFonts w:eastAsiaTheme="minorEastAsia"/>
                <w:noProof/>
                <w:kern w:val="2"/>
                <w:sz w:val="24"/>
                <w:szCs w:val="24"/>
                <w:lang w:eastAsia="de-CH"/>
                <w14:ligatures w14:val="standardContextual"/>
              </w:rPr>
              <w:tab/>
            </w:r>
            <w:r w:rsidR="007664BE" w:rsidRPr="001447DB">
              <w:rPr>
                <w:rStyle w:val="Hyperlink"/>
                <w:noProof/>
              </w:rPr>
              <w:t>Preiseinschätzung</w:t>
            </w:r>
            <w:r w:rsidR="007664BE">
              <w:rPr>
                <w:noProof/>
                <w:webHidden/>
              </w:rPr>
              <w:tab/>
            </w:r>
            <w:r w:rsidR="007664BE">
              <w:rPr>
                <w:noProof/>
                <w:webHidden/>
              </w:rPr>
              <w:fldChar w:fldCharType="begin"/>
            </w:r>
            <w:r w:rsidR="007664BE">
              <w:rPr>
                <w:noProof/>
                <w:webHidden/>
              </w:rPr>
              <w:instrText xml:space="preserve"> PAGEREF _Toc161418949 \h </w:instrText>
            </w:r>
            <w:r w:rsidR="007664BE">
              <w:rPr>
                <w:noProof/>
                <w:webHidden/>
              </w:rPr>
            </w:r>
            <w:r w:rsidR="007664BE">
              <w:rPr>
                <w:noProof/>
                <w:webHidden/>
              </w:rPr>
              <w:fldChar w:fldCharType="separate"/>
            </w:r>
            <w:r w:rsidR="007664BE">
              <w:rPr>
                <w:noProof/>
                <w:webHidden/>
              </w:rPr>
              <w:t>25</w:t>
            </w:r>
            <w:r w:rsidR="007664BE">
              <w:rPr>
                <w:noProof/>
                <w:webHidden/>
              </w:rPr>
              <w:fldChar w:fldCharType="end"/>
            </w:r>
          </w:hyperlink>
        </w:p>
        <w:p w14:paraId="693C543C" w14:textId="1CCEC2F8"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0" w:history="1">
            <w:r w:rsidR="007664BE" w:rsidRPr="001447DB">
              <w:rPr>
                <w:rStyle w:val="Hyperlink"/>
                <w:noProof/>
              </w:rPr>
              <w:t>4.2</w:t>
            </w:r>
            <w:r w:rsidR="007664BE">
              <w:rPr>
                <w:rFonts w:eastAsiaTheme="minorEastAsia"/>
                <w:noProof/>
                <w:kern w:val="2"/>
                <w:sz w:val="24"/>
                <w:szCs w:val="24"/>
                <w:lang w:eastAsia="de-CH"/>
                <w14:ligatures w14:val="standardContextual"/>
              </w:rPr>
              <w:tab/>
            </w:r>
            <w:r w:rsidR="007664BE" w:rsidRPr="001447DB">
              <w:rPr>
                <w:rStyle w:val="Hyperlink"/>
                <w:noProof/>
              </w:rPr>
              <w:t>Varianten mit Pflichtenheft abgeglichen</w:t>
            </w:r>
            <w:r w:rsidR="007664BE">
              <w:rPr>
                <w:noProof/>
                <w:webHidden/>
              </w:rPr>
              <w:tab/>
            </w:r>
            <w:r w:rsidR="007664BE">
              <w:rPr>
                <w:noProof/>
                <w:webHidden/>
              </w:rPr>
              <w:fldChar w:fldCharType="begin"/>
            </w:r>
            <w:r w:rsidR="007664BE">
              <w:rPr>
                <w:noProof/>
                <w:webHidden/>
              </w:rPr>
              <w:instrText xml:space="preserve"> PAGEREF _Toc161418950 \h </w:instrText>
            </w:r>
            <w:r w:rsidR="007664BE">
              <w:rPr>
                <w:noProof/>
                <w:webHidden/>
              </w:rPr>
            </w:r>
            <w:r w:rsidR="007664BE">
              <w:rPr>
                <w:noProof/>
                <w:webHidden/>
              </w:rPr>
              <w:fldChar w:fldCharType="separate"/>
            </w:r>
            <w:r w:rsidR="007664BE">
              <w:rPr>
                <w:noProof/>
                <w:webHidden/>
              </w:rPr>
              <w:t>26</w:t>
            </w:r>
            <w:r w:rsidR="007664BE">
              <w:rPr>
                <w:noProof/>
                <w:webHidden/>
              </w:rPr>
              <w:fldChar w:fldCharType="end"/>
            </w:r>
          </w:hyperlink>
        </w:p>
        <w:p w14:paraId="4A786C0B" w14:textId="1C132E97"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51" w:history="1">
            <w:r w:rsidR="007664BE" w:rsidRPr="001447DB">
              <w:rPr>
                <w:rStyle w:val="Hyperlink"/>
                <w:noProof/>
              </w:rPr>
              <w:t>5</w:t>
            </w:r>
            <w:r w:rsidR="007664BE">
              <w:rPr>
                <w:rFonts w:eastAsiaTheme="minorEastAsia"/>
                <w:noProof/>
                <w:kern w:val="2"/>
                <w:sz w:val="24"/>
                <w:szCs w:val="24"/>
                <w:lang w:eastAsia="de-CH"/>
                <w14:ligatures w14:val="standardContextual"/>
              </w:rPr>
              <w:tab/>
            </w:r>
            <w:r w:rsidR="007664BE" w:rsidRPr="001447DB">
              <w:rPr>
                <w:rStyle w:val="Hyperlink"/>
                <w:noProof/>
              </w:rPr>
              <w:t>Realisierung</w:t>
            </w:r>
            <w:r w:rsidR="007664BE">
              <w:rPr>
                <w:noProof/>
                <w:webHidden/>
              </w:rPr>
              <w:tab/>
            </w:r>
            <w:r w:rsidR="007664BE">
              <w:rPr>
                <w:noProof/>
                <w:webHidden/>
              </w:rPr>
              <w:fldChar w:fldCharType="begin"/>
            </w:r>
            <w:r w:rsidR="007664BE">
              <w:rPr>
                <w:noProof/>
                <w:webHidden/>
              </w:rPr>
              <w:instrText xml:space="preserve"> PAGEREF _Toc161418951 \h </w:instrText>
            </w:r>
            <w:r w:rsidR="007664BE">
              <w:rPr>
                <w:noProof/>
                <w:webHidden/>
              </w:rPr>
            </w:r>
            <w:r w:rsidR="007664BE">
              <w:rPr>
                <w:noProof/>
                <w:webHidden/>
              </w:rPr>
              <w:fldChar w:fldCharType="separate"/>
            </w:r>
            <w:r w:rsidR="007664BE">
              <w:rPr>
                <w:noProof/>
                <w:webHidden/>
              </w:rPr>
              <w:t>27</w:t>
            </w:r>
            <w:r w:rsidR="007664BE">
              <w:rPr>
                <w:noProof/>
                <w:webHidden/>
              </w:rPr>
              <w:fldChar w:fldCharType="end"/>
            </w:r>
          </w:hyperlink>
        </w:p>
        <w:p w14:paraId="08D5D191" w14:textId="3FD4BBF9"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2" w:history="1">
            <w:r w:rsidR="007664BE" w:rsidRPr="001447DB">
              <w:rPr>
                <w:rStyle w:val="Hyperlink"/>
                <w:noProof/>
              </w:rPr>
              <w:t>5.1</w:t>
            </w:r>
            <w:r w:rsidR="007664BE">
              <w:rPr>
                <w:rFonts w:eastAsiaTheme="minorEastAsia"/>
                <w:noProof/>
                <w:kern w:val="2"/>
                <w:sz w:val="24"/>
                <w:szCs w:val="24"/>
                <w:lang w:eastAsia="de-CH"/>
                <w14:ligatures w14:val="standardContextual"/>
              </w:rPr>
              <w:tab/>
            </w:r>
            <w:r w:rsidR="007664BE" w:rsidRPr="001447DB">
              <w:rPr>
                <w:rStyle w:val="Hyperlink"/>
                <w:noProof/>
              </w:rPr>
              <w:t>3D-Modellierung</w:t>
            </w:r>
            <w:r w:rsidR="007664BE">
              <w:rPr>
                <w:noProof/>
                <w:webHidden/>
              </w:rPr>
              <w:tab/>
            </w:r>
            <w:r w:rsidR="007664BE">
              <w:rPr>
                <w:noProof/>
                <w:webHidden/>
              </w:rPr>
              <w:fldChar w:fldCharType="begin"/>
            </w:r>
            <w:r w:rsidR="007664BE">
              <w:rPr>
                <w:noProof/>
                <w:webHidden/>
              </w:rPr>
              <w:instrText xml:space="preserve"> PAGEREF _Toc161418952 \h </w:instrText>
            </w:r>
            <w:r w:rsidR="007664BE">
              <w:rPr>
                <w:noProof/>
                <w:webHidden/>
              </w:rPr>
            </w:r>
            <w:r w:rsidR="007664BE">
              <w:rPr>
                <w:noProof/>
                <w:webHidden/>
              </w:rPr>
              <w:fldChar w:fldCharType="separate"/>
            </w:r>
            <w:r w:rsidR="007664BE">
              <w:rPr>
                <w:noProof/>
                <w:webHidden/>
              </w:rPr>
              <w:t>27</w:t>
            </w:r>
            <w:r w:rsidR="007664BE">
              <w:rPr>
                <w:noProof/>
                <w:webHidden/>
              </w:rPr>
              <w:fldChar w:fldCharType="end"/>
            </w:r>
          </w:hyperlink>
        </w:p>
        <w:p w14:paraId="0DD56CEA" w14:textId="5ACEDF35"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3" w:history="1">
            <w:r w:rsidR="007664BE" w:rsidRPr="001447DB">
              <w:rPr>
                <w:rStyle w:val="Hyperlink"/>
                <w:noProof/>
              </w:rPr>
              <w:t>5.2</w:t>
            </w:r>
            <w:r w:rsidR="007664BE">
              <w:rPr>
                <w:rFonts w:eastAsiaTheme="minorEastAsia"/>
                <w:noProof/>
                <w:kern w:val="2"/>
                <w:sz w:val="24"/>
                <w:szCs w:val="24"/>
                <w:lang w:eastAsia="de-CH"/>
                <w14:ligatures w14:val="standardContextual"/>
              </w:rPr>
              <w:tab/>
            </w:r>
            <w:r w:rsidR="007664BE" w:rsidRPr="001447DB">
              <w:rPr>
                <w:rStyle w:val="Hyperlink"/>
                <w:noProof/>
              </w:rPr>
              <w:t>Ausarbeitung Druckreduzierung und Druckverhältnisschieber</w:t>
            </w:r>
            <w:r w:rsidR="007664BE">
              <w:rPr>
                <w:noProof/>
                <w:webHidden/>
              </w:rPr>
              <w:tab/>
            </w:r>
            <w:r w:rsidR="007664BE">
              <w:rPr>
                <w:noProof/>
                <w:webHidden/>
              </w:rPr>
              <w:fldChar w:fldCharType="begin"/>
            </w:r>
            <w:r w:rsidR="007664BE">
              <w:rPr>
                <w:noProof/>
                <w:webHidden/>
              </w:rPr>
              <w:instrText xml:space="preserve"> PAGEREF _Toc161418953 \h </w:instrText>
            </w:r>
            <w:r w:rsidR="007664BE">
              <w:rPr>
                <w:noProof/>
                <w:webHidden/>
              </w:rPr>
            </w:r>
            <w:r w:rsidR="007664BE">
              <w:rPr>
                <w:noProof/>
                <w:webHidden/>
              </w:rPr>
              <w:fldChar w:fldCharType="separate"/>
            </w:r>
            <w:r w:rsidR="007664BE">
              <w:rPr>
                <w:noProof/>
                <w:webHidden/>
              </w:rPr>
              <w:t>28</w:t>
            </w:r>
            <w:r w:rsidR="007664BE">
              <w:rPr>
                <w:noProof/>
                <w:webHidden/>
              </w:rPr>
              <w:fldChar w:fldCharType="end"/>
            </w:r>
          </w:hyperlink>
        </w:p>
        <w:p w14:paraId="4FBFFA30" w14:textId="1B2B1109"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4" w:history="1">
            <w:r w:rsidR="007664BE" w:rsidRPr="001447DB">
              <w:rPr>
                <w:rStyle w:val="Hyperlink"/>
                <w:noProof/>
              </w:rPr>
              <w:t>5.3</w:t>
            </w:r>
            <w:r w:rsidR="007664BE">
              <w:rPr>
                <w:rFonts w:eastAsiaTheme="minorEastAsia"/>
                <w:noProof/>
                <w:kern w:val="2"/>
                <w:sz w:val="24"/>
                <w:szCs w:val="24"/>
                <w:lang w:eastAsia="de-CH"/>
                <w14:ligatures w14:val="standardContextual"/>
              </w:rPr>
              <w:tab/>
            </w:r>
            <w:r w:rsidR="007664BE" w:rsidRPr="001447DB">
              <w:rPr>
                <w:rStyle w:val="Hyperlink"/>
                <w:noProof/>
              </w:rPr>
              <w:t>Ausarbeitung Ventilblock</w:t>
            </w:r>
            <w:r w:rsidR="007664BE">
              <w:rPr>
                <w:noProof/>
                <w:webHidden/>
              </w:rPr>
              <w:tab/>
            </w:r>
            <w:r w:rsidR="007664BE">
              <w:rPr>
                <w:noProof/>
                <w:webHidden/>
              </w:rPr>
              <w:fldChar w:fldCharType="begin"/>
            </w:r>
            <w:r w:rsidR="007664BE">
              <w:rPr>
                <w:noProof/>
                <w:webHidden/>
              </w:rPr>
              <w:instrText xml:space="preserve"> PAGEREF _Toc161418954 \h </w:instrText>
            </w:r>
            <w:r w:rsidR="007664BE">
              <w:rPr>
                <w:noProof/>
                <w:webHidden/>
              </w:rPr>
            </w:r>
            <w:r w:rsidR="007664BE">
              <w:rPr>
                <w:noProof/>
                <w:webHidden/>
              </w:rPr>
              <w:fldChar w:fldCharType="separate"/>
            </w:r>
            <w:r w:rsidR="007664BE">
              <w:rPr>
                <w:noProof/>
                <w:webHidden/>
              </w:rPr>
              <w:t>30</w:t>
            </w:r>
            <w:r w:rsidR="007664BE">
              <w:rPr>
                <w:noProof/>
                <w:webHidden/>
              </w:rPr>
              <w:fldChar w:fldCharType="end"/>
            </w:r>
          </w:hyperlink>
        </w:p>
        <w:p w14:paraId="12EDF196" w14:textId="62121C42"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5" w:history="1">
            <w:r w:rsidR="007664BE" w:rsidRPr="001447DB">
              <w:rPr>
                <w:rStyle w:val="Hyperlink"/>
                <w:noProof/>
              </w:rPr>
              <w:t>5.4</w:t>
            </w:r>
            <w:r w:rsidR="007664BE">
              <w:rPr>
                <w:rFonts w:eastAsiaTheme="minorEastAsia"/>
                <w:noProof/>
                <w:kern w:val="2"/>
                <w:sz w:val="24"/>
                <w:szCs w:val="24"/>
                <w:lang w:eastAsia="de-CH"/>
                <w14:ligatures w14:val="standardContextual"/>
              </w:rPr>
              <w:tab/>
            </w:r>
            <w:r w:rsidR="007664BE" w:rsidRPr="001447DB">
              <w:rPr>
                <w:rStyle w:val="Hyperlink"/>
                <w:noProof/>
              </w:rPr>
              <w:t>Ausarbeitung Grundblock</w:t>
            </w:r>
            <w:r w:rsidR="007664BE">
              <w:rPr>
                <w:noProof/>
                <w:webHidden/>
              </w:rPr>
              <w:tab/>
            </w:r>
            <w:r w:rsidR="007664BE">
              <w:rPr>
                <w:noProof/>
                <w:webHidden/>
              </w:rPr>
              <w:fldChar w:fldCharType="begin"/>
            </w:r>
            <w:r w:rsidR="007664BE">
              <w:rPr>
                <w:noProof/>
                <w:webHidden/>
              </w:rPr>
              <w:instrText xml:space="preserve"> PAGEREF _Toc161418955 \h </w:instrText>
            </w:r>
            <w:r w:rsidR="007664BE">
              <w:rPr>
                <w:noProof/>
                <w:webHidden/>
              </w:rPr>
            </w:r>
            <w:r w:rsidR="007664BE">
              <w:rPr>
                <w:noProof/>
                <w:webHidden/>
              </w:rPr>
              <w:fldChar w:fldCharType="separate"/>
            </w:r>
            <w:r w:rsidR="007664BE">
              <w:rPr>
                <w:noProof/>
                <w:webHidden/>
              </w:rPr>
              <w:t>36</w:t>
            </w:r>
            <w:r w:rsidR="007664BE">
              <w:rPr>
                <w:noProof/>
                <w:webHidden/>
              </w:rPr>
              <w:fldChar w:fldCharType="end"/>
            </w:r>
          </w:hyperlink>
        </w:p>
        <w:p w14:paraId="4D59BB6B" w14:textId="57BC050C"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6" w:history="1">
            <w:r w:rsidR="007664BE" w:rsidRPr="001447DB">
              <w:rPr>
                <w:rStyle w:val="Hyperlink"/>
                <w:noProof/>
              </w:rPr>
              <w:t>5.5</w:t>
            </w:r>
            <w:r w:rsidR="007664BE">
              <w:rPr>
                <w:rFonts w:eastAsiaTheme="minorEastAsia"/>
                <w:noProof/>
                <w:kern w:val="2"/>
                <w:sz w:val="24"/>
                <w:szCs w:val="24"/>
                <w:lang w:eastAsia="de-CH"/>
                <w14:ligatures w14:val="standardContextual"/>
              </w:rPr>
              <w:tab/>
            </w:r>
            <w:r w:rsidR="007664BE" w:rsidRPr="001447DB">
              <w:rPr>
                <w:rStyle w:val="Hyperlink"/>
                <w:noProof/>
              </w:rPr>
              <w:t>Ausarbeitung Anschlussblock</w:t>
            </w:r>
            <w:r w:rsidR="007664BE">
              <w:rPr>
                <w:noProof/>
                <w:webHidden/>
              </w:rPr>
              <w:tab/>
            </w:r>
            <w:r w:rsidR="007664BE">
              <w:rPr>
                <w:noProof/>
                <w:webHidden/>
              </w:rPr>
              <w:fldChar w:fldCharType="begin"/>
            </w:r>
            <w:r w:rsidR="007664BE">
              <w:rPr>
                <w:noProof/>
                <w:webHidden/>
              </w:rPr>
              <w:instrText xml:space="preserve"> PAGEREF _Toc161418956 \h </w:instrText>
            </w:r>
            <w:r w:rsidR="007664BE">
              <w:rPr>
                <w:noProof/>
                <w:webHidden/>
              </w:rPr>
            </w:r>
            <w:r w:rsidR="007664BE">
              <w:rPr>
                <w:noProof/>
                <w:webHidden/>
              </w:rPr>
              <w:fldChar w:fldCharType="separate"/>
            </w:r>
            <w:r w:rsidR="007664BE">
              <w:rPr>
                <w:noProof/>
                <w:webHidden/>
              </w:rPr>
              <w:t>37</w:t>
            </w:r>
            <w:r w:rsidR="007664BE">
              <w:rPr>
                <w:noProof/>
                <w:webHidden/>
              </w:rPr>
              <w:fldChar w:fldCharType="end"/>
            </w:r>
          </w:hyperlink>
        </w:p>
        <w:p w14:paraId="0677CCFE" w14:textId="3B0AF3A0"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7" w:history="1">
            <w:r w:rsidR="007664BE" w:rsidRPr="001447DB">
              <w:rPr>
                <w:rStyle w:val="Hyperlink"/>
                <w:noProof/>
              </w:rPr>
              <w:t>5.6</w:t>
            </w:r>
            <w:r w:rsidR="007664BE">
              <w:rPr>
                <w:rFonts w:eastAsiaTheme="minorEastAsia"/>
                <w:noProof/>
                <w:kern w:val="2"/>
                <w:sz w:val="24"/>
                <w:szCs w:val="24"/>
                <w:lang w:eastAsia="de-CH"/>
                <w14:ligatures w14:val="standardContextual"/>
              </w:rPr>
              <w:tab/>
            </w:r>
            <w:r w:rsidR="007664BE" w:rsidRPr="001447DB">
              <w:rPr>
                <w:rStyle w:val="Hyperlink"/>
                <w:noProof/>
              </w:rPr>
              <w:t>Abdeckung</w:t>
            </w:r>
            <w:r w:rsidR="007664BE">
              <w:rPr>
                <w:noProof/>
                <w:webHidden/>
              </w:rPr>
              <w:tab/>
            </w:r>
            <w:r w:rsidR="007664BE">
              <w:rPr>
                <w:noProof/>
                <w:webHidden/>
              </w:rPr>
              <w:fldChar w:fldCharType="begin"/>
            </w:r>
            <w:r w:rsidR="007664BE">
              <w:rPr>
                <w:noProof/>
                <w:webHidden/>
              </w:rPr>
              <w:instrText xml:space="preserve"> PAGEREF _Toc161418957 \h </w:instrText>
            </w:r>
            <w:r w:rsidR="007664BE">
              <w:rPr>
                <w:noProof/>
                <w:webHidden/>
              </w:rPr>
            </w:r>
            <w:r w:rsidR="007664BE">
              <w:rPr>
                <w:noProof/>
                <w:webHidden/>
              </w:rPr>
              <w:fldChar w:fldCharType="separate"/>
            </w:r>
            <w:r w:rsidR="007664BE">
              <w:rPr>
                <w:noProof/>
                <w:webHidden/>
              </w:rPr>
              <w:t>42</w:t>
            </w:r>
            <w:r w:rsidR="007664BE">
              <w:rPr>
                <w:noProof/>
                <w:webHidden/>
              </w:rPr>
              <w:fldChar w:fldCharType="end"/>
            </w:r>
          </w:hyperlink>
        </w:p>
        <w:p w14:paraId="3CFFECF0" w14:textId="0E03FA45"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8" w:history="1">
            <w:r w:rsidR="007664BE" w:rsidRPr="001447DB">
              <w:rPr>
                <w:rStyle w:val="Hyperlink"/>
                <w:noProof/>
              </w:rPr>
              <w:t>5.7</w:t>
            </w:r>
            <w:r w:rsidR="007664BE">
              <w:rPr>
                <w:rFonts w:eastAsiaTheme="minorEastAsia"/>
                <w:noProof/>
                <w:kern w:val="2"/>
                <w:sz w:val="24"/>
                <w:szCs w:val="24"/>
                <w:lang w:eastAsia="de-CH"/>
                <w14:ligatures w14:val="standardContextual"/>
              </w:rPr>
              <w:tab/>
            </w:r>
            <w:r w:rsidR="007664BE" w:rsidRPr="001447DB">
              <w:rPr>
                <w:rStyle w:val="Hyperlink"/>
                <w:noProof/>
              </w:rPr>
              <w:t>Umbau von 4.07.004-45 zu -46</w:t>
            </w:r>
            <w:r w:rsidR="007664BE">
              <w:rPr>
                <w:noProof/>
                <w:webHidden/>
              </w:rPr>
              <w:tab/>
            </w:r>
            <w:r w:rsidR="007664BE">
              <w:rPr>
                <w:noProof/>
                <w:webHidden/>
              </w:rPr>
              <w:fldChar w:fldCharType="begin"/>
            </w:r>
            <w:r w:rsidR="007664BE">
              <w:rPr>
                <w:noProof/>
                <w:webHidden/>
              </w:rPr>
              <w:instrText xml:space="preserve"> PAGEREF _Toc161418958 \h </w:instrText>
            </w:r>
            <w:r w:rsidR="007664BE">
              <w:rPr>
                <w:noProof/>
                <w:webHidden/>
              </w:rPr>
            </w:r>
            <w:r w:rsidR="007664BE">
              <w:rPr>
                <w:noProof/>
                <w:webHidden/>
              </w:rPr>
              <w:fldChar w:fldCharType="separate"/>
            </w:r>
            <w:r w:rsidR="007664BE">
              <w:rPr>
                <w:noProof/>
                <w:webHidden/>
              </w:rPr>
              <w:t>43</w:t>
            </w:r>
            <w:r w:rsidR="007664BE">
              <w:rPr>
                <w:noProof/>
                <w:webHidden/>
              </w:rPr>
              <w:fldChar w:fldCharType="end"/>
            </w:r>
          </w:hyperlink>
        </w:p>
        <w:p w14:paraId="413183A9" w14:textId="4AD61050"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59" w:history="1">
            <w:r w:rsidR="007664BE" w:rsidRPr="001447DB">
              <w:rPr>
                <w:rStyle w:val="Hyperlink"/>
                <w:noProof/>
              </w:rPr>
              <w:t>5.8</w:t>
            </w:r>
            <w:r w:rsidR="007664BE">
              <w:rPr>
                <w:rFonts w:eastAsiaTheme="minorEastAsia"/>
                <w:noProof/>
                <w:kern w:val="2"/>
                <w:sz w:val="24"/>
                <w:szCs w:val="24"/>
                <w:lang w:eastAsia="de-CH"/>
                <w14:ligatures w14:val="standardContextual"/>
              </w:rPr>
              <w:tab/>
            </w:r>
            <w:r w:rsidR="007664BE" w:rsidRPr="001447DB">
              <w:rPr>
                <w:rStyle w:val="Hyperlink"/>
                <w:noProof/>
              </w:rPr>
              <w:t>Verschlauchung</w:t>
            </w:r>
            <w:r w:rsidR="007664BE">
              <w:rPr>
                <w:noProof/>
                <w:webHidden/>
              </w:rPr>
              <w:tab/>
            </w:r>
            <w:r w:rsidR="007664BE">
              <w:rPr>
                <w:noProof/>
                <w:webHidden/>
              </w:rPr>
              <w:fldChar w:fldCharType="begin"/>
            </w:r>
            <w:r w:rsidR="007664BE">
              <w:rPr>
                <w:noProof/>
                <w:webHidden/>
              </w:rPr>
              <w:instrText xml:space="preserve"> PAGEREF _Toc161418959 \h </w:instrText>
            </w:r>
            <w:r w:rsidR="007664BE">
              <w:rPr>
                <w:noProof/>
                <w:webHidden/>
              </w:rPr>
            </w:r>
            <w:r w:rsidR="007664BE">
              <w:rPr>
                <w:noProof/>
                <w:webHidden/>
              </w:rPr>
              <w:fldChar w:fldCharType="separate"/>
            </w:r>
            <w:r w:rsidR="007664BE">
              <w:rPr>
                <w:noProof/>
                <w:webHidden/>
              </w:rPr>
              <w:t>46</w:t>
            </w:r>
            <w:r w:rsidR="007664BE">
              <w:rPr>
                <w:noProof/>
                <w:webHidden/>
              </w:rPr>
              <w:fldChar w:fldCharType="end"/>
            </w:r>
          </w:hyperlink>
        </w:p>
        <w:p w14:paraId="2394C762" w14:textId="2ABAE6B1"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60" w:history="1">
            <w:r w:rsidR="007664BE" w:rsidRPr="001447DB">
              <w:rPr>
                <w:rStyle w:val="Hyperlink"/>
                <w:noProof/>
              </w:rPr>
              <w:t>5.9</w:t>
            </w:r>
            <w:r w:rsidR="007664BE">
              <w:rPr>
                <w:rFonts w:eastAsiaTheme="minorEastAsia"/>
                <w:noProof/>
                <w:kern w:val="2"/>
                <w:sz w:val="24"/>
                <w:szCs w:val="24"/>
                <w:lang w:eastAsia="de-CH"/>
                <w14:ligatures w14:val="standardContextual"/>
              </w:rPr>
              <w:tab/>
            </w:r>
            <w:r w:rsidR="007664BE" w:rsidRPr="001447DB">
              <w:rPr>
                <w:rStyle w:val="Hyperlink"/>
                <w:noProof/>
              </w:rPr>
              <w:t>Risikoanalyse</w:t>
            </w:r>
            <w:r w:rsidR="007664BE">
              <w:rPr>
                <w:noProof/>
                <w:webHidden/>
              </w:rPr>
              <w:tab/>
            </w:r>
            <w:r w:rsidR="007664BE">
              <w:rPr>
                <w:noProof/>
                <w:webHidden/>
              </w:rPr>
              <w:fldChar w:fldCharType="begin"/>
            </w:r>
            <w:r w:rsidR="007664BE">
              <w:rPr>
                <w:noProof/>
                <w:webHidden/>
              </w:rPr>
              <w:instrText xml:space="preserve"> PAGEREF _Toc161418960 \h </w:instrText>
            </w:r>
            <w:r w:rsidR="007664BE">
              <w:rPr>
                <w:noProof/>
                <w:webHidden/>
              </w:rPr>
            </w:r>
            <w:r w:rsidR="007664BE">
              <w:rPr>
                <w:noProof/>
                <w:webHidden/>
              </w:rPr>
              <w:fldChar w:fldCharType="separate"/>
            </w:r>
            <w:r w:rsidR="007664BE">
              <w:rPr>
                <w:noProof/>
                <w:webHidden/>
              </w:rPr>
              <w:t>47</w:t>
            </w:r>
            <w:r w:rsidR="007664BE">
              <w:rPr>
                <w:noProof/>
                <w:webHidden/>
              </w:rPr>
              <w:fldChar w:fldCharType="end"/>
            </w:r>
          </w:hyperlink>
        </w:p>
        <w:p w14:paraId="1DB1BE0A" w14:textId="202F3F46"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61" w:history="1">
            <w:r w:rsidR="007664BE" w:rsidRPr="001447DB">
              <w:rPr>
                <w:rStyle w:val="Hyperlink"/>
                <w:noProof/>
              </w:rPr>
              <w:t>5.10</w:t>
            </w:r>
            <w:r w:rsidR="007664BE">
              <w:rPr>
                <w:rFonts w:eastAsiaTheme="minorEastAsia"/>
                <w:noProof/>
                <w:kern w:val="2"/>
                <w:sz w:val="24"/>
                <w:szCs w:val="24"/>
                <w:lang w:eastAsia="de-CH"/>
                <w14:ligatures w14:val="standardContextual"/>
              </w:rPr>
              <w:tab/>
            </w:r>
            <w:r w:rsidR="007664BE" w:rsidRPr="001447DB">
              <w:rPr>
                <w:rStyle w:val="Hyperlink"/>
                <w:noProof/>
              </w:rPr>
              <w:t>Finale Kosteinschätzung</w:t>
            </w:r>
            <w:r w:rsidR="007664BE">
              <w:rPr>
                <w:noProof/>
                <w:webHidden/>
              </w:rPr>
              <w:tab/>
            </w:r>
            <w:r w:rsidR="007664BE">
              <w:rPr>
                <w:noProof/>
                <w:webHidden/>
              </w:rPr>
              <w:fldChar w:fldCharType="begin"/>
            </w:r>
            <w:r w:rsidR="007664BE">
              <w:rPr>
                <w:noProof/>
                <w:webHidden/>
              </w:rPr>
              <w:instrText xml:space="preserve"> PAGEREF _Toc161418961 \h </w:instrText>
            </w:r>
            <w:r w:rsidR="007664BE">
              <w:rPr>
                <w:noProof/>
                <w:webHidden/>
              </w:rPr>
            </w:r>
            <w:r w:rsidR="007664BE">
              <w:rPr>
                <w:noProof/>
                <w:webHidden/>
              </w:rPr>
              <w:fldChar w:fldCharType="separate"/>
            </w:r>
            <w:r w:rsidR="007664BE">
              <w:rPr>
                <w:noProof/>
                <w:webHidden/>
              </w:rPr>
              <w:t>48</w:t>
            </w:r>
            <w:r w:rsidR="007664BE">
              <w:rPr>
                <w:noProof/>
                <w:webHidden/>
              </w:rPr>
              <w:fldChar w:fldCharType="end"/>
            </w:r>
          </w:hyperlink>
        </w:p>
        <w:p w14:paraId="46D44B64" w14:textId="3217397A"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62" w:history="1">
            <w:r w:rsidR="007664BE" w:rsidRPr="001447DB">
              <w:rPr>
                <w:rStyle w:val="Hyperlink"/>
                <w:noProof/>
              </w:rPr>
              <w:t>5.11</w:t>
            </w:r>
            <w:r w:rsidR="007664BE">
              <w:rPr>
                <w:rFonts w:eastAsiaTheme="minorEastAsia"/>
                <w:noProof/>
                <w:kern w:val="2"/>
                <w:sz w:val="24"/>
                <w:szCs w:val="24"/>
                <w:lang w:eastAsia="de-CH"/>
                <w14:ligatures w14:val="standardContextual"/>
              </w:rPr>
              <w:tab/>
            </w:r>
            <w:r w:rsidR="007664BE" w:rsidRPr="001447DB">
              <w:rPr>
                <w:rStyle w:val="Hyperlink"/>
                <w:noProof/>
              </w:rPr>
              <w:t>Endergebnis</w:t>
            </w:r>
            <w:r w:rsidR="007664BE">
              <w:rPr>
                <w:noProof/>
                <w:webHidden/>
              </w:rPr>
              <w:tab/>
            </w:r>
            <w:r w:rsidR="007664BE">
              <w:rPr>
                <w:noProof/>
                <w:webHidden/>
              </w:rPr>
              <w:fldChar w:fldCharType="begin"/>
            </w:r>
            <w:r w:rsidR="007664BE">
              <w:rPr>
                <w:noProof/>
                <w:webHidden/>
              </w:rPr>
              <w:instrText xml:space="preserve"> PAGEREF _Toc161418962 \h </w:instrText>
            </w:r>
            <w:r w:rsidR="007664BE">
              <w:rPr>
                <w:noProof/>
                <w:webHidden/>
              </w:rPr>
            </w:r>
            <w:r w:rsidR="007664BE">
              <w:rPr>
                <w:noProof/>
                <w:webHidden/>
              </w:rPr>
              <w:fldChar w:fldCharType="separate"/>
            </w:r>
            <w:r w:rsidR="007664BE">
              <w:rPr>
                <w:noProof/>
                <w:webHidden/>
              </w:rPr>
              <w:t>49</w:t>
            </w:r>
            <w:r w:rsidR="007664BE">
              <w:rPr>
                <w:noProof/>
                <w:webHidden/>
              </w:rPr>
              <w:fldChar w:fldCharType="end"/>
            </w:r>
          </w:hyperlink>
        </w:p>
        <w:p w14:paraId="595D1949" w14:textId="0D54E533" w:rsidR="007664BE" w:rsidRDefault="00196536">
          <w:pPr>
            <w:pStyle w:val="Verzeichnis3"/>
            <w:tabs>
              <w:tab w:val="left" w:pos="1440"/>
              <w:tab w:val="right" w:leader="dot" w:pos="9060"/>
            </w:tabs>
            <w:rPr>
              <w:rFonts w:eastAsiaTheme="minorEastAsia"/>
              <w:noProof/>
              <w:kern w:val="2"/>
              <w:sz w:val="24"/>
              <w:szCs w:val="24"/>
              <w:lang w:eastAsia="de-CH"/>
              <w14:ligatures w14:val="standardContextual"/>
            </w:rPr>
          </w:pPr>
          <w:hyperlink w:anchor="_Toc161418963" w:history="1">
            <w:r w:rsidR="007664BE" w:rsidRPr="001447DB">
              <w:rPr>
                <w:rStyle w:val="Hyperlink"/>
                <w:noProof/>
              </w:rPr>
              <w:t>5.11.1</w:t>
            </w:r>
            <w:r w:rsidR="007664BE">
              <w:rPr>
                <w:rFonts w:eastAsiaTheme="minorEastAsia"/>
                <w:noProof/>
                <w:kern w:val="2"/>
                <w:sz w:val="24"/>
                <w:szCs w:val="24"/>
                <w:lang w:eastAsia="de-CH"/>
                <w14:ligatures w14:val="standardContextual"/>
              </w:rPr>
              <w:tab/>
            </w:r>
            <w:r w:rsidR="007664BE" w:rsidRPr="001447DB">
              <w:rPr>
                <w:rStyle w:val="Hyperlink"/>
                <w:noProof/>
              </w:rPr>
              <w:t>Zusammenstellung</w:t>
            </w:r>
            <w:r w:rsidR="007664BE">
              <w:rPr>
                <w:noProof/>
                <w:webHidden/>
              </w:rPr>
              <w:tab/>
            </w:r>
            <w:r w:rsidR="007664BE">
              <w:rPr>
                <w:noProof/>
                <w:webHidden/>
              </w:rPr>
              <w:fldChar w:fldCharType="begin"/>
            </w:r>
            <w:r w:rsidR="007664BE">
              <w:rPr>
                <w:noProof/>
                <w:webHidden/>
              </w:rPr>
              <w:instrText xml:space="preserve"> PAGEREF _Toc161418963 \h </w:instrText>
            </w:r>
            <w:r w:rsidR="007664BE">
              <w:rPr>
                <w:noProof/>
                <w:webHidden/>
              </w:rPr>
            </w:r>
            <w:r w:rsidR="007664BE">
              <w:rPr>
                <w:noProof/>
                <w:webHidden/>
              </w:rPr>
              <w:fldChar w:fldCharType="separate"/>
            </w:r>
            <w:r w:rsidR="007664BE">
              <w:rPr>
                <w:noProof/>
                <w:webHidden/>
              </w:rPr>
              <w:t>49</w:t>
            </w:r>
            <w:r w:rsidR="007664BE">
              <w:rPr>
                <w:noProof/>
                <w:webHidden/>
              </w:rPr>
              <w:fldChar w:fldCharType="end"/>
            </w:r>
          </w:hyperlink>
        </w:p>
        <w:p w14:paraId="639FFD2E" w14:textId="3F3ECB53" w:rsidR="007664BE" w:rsidRDefault="00196536">
          <w:pPr>
            <w:pStyle w:val="Verzeichnis3"/>
            <w:tabs>
              <w:tab w:val="left" w:pos="1440"/>
              <w:tab w:val="right" w:leader="dot" w:pos="9060"/>
            </w:tabs>
            <w:rPr>
              <w:rFonts w:eastAsiaTheme="minorEastAsia"/>
              <w:noProof/>
              <w:kern w:val="2"/>
              <w:sz w:val="24"/>
              <w:szCs w:val="24"/>
              <w:lang w:eastAsia="de-CH"/>
              <w14:ligatures w14:val="standardContextual"/>
            </w:rPr>
          </w:pPr>
          <w:hyperlink w:anchor="_Toc161418964" w:history="1">
            <w:r w:rsidR="007664BE" w:rsidRPr="001447DB">
              <w:rPr>
                <w:rStyle w:val="Hyperlink"/>
                <w:noProof/>
              </w:rPr>
              <w:t>5.11.2</w:t>
            </w:r>
            <w:r w:rsidR="007664BE">
              <w:rPr>
                <w:rFonts w:eastAsiaTheme="minorEastAsia"/>
                <w:noProof/>
                <w:kern w:val="2"/>
                <w:sz w:val="24"/>
                <w:szCs w:val="24"/>
                <w:lang w:eastAsia="de-CH"/>
                <w14:ligatures w14:val="standardContextual"/>
              </w:rPr>
              <w:tab/>
            </w:r>
            <w:r w:rsidR="007664BE" w:rsidRPr="001447DB">
              <w:rPr>
                <w:rStyle w:val="Hyperlink"/>
                <w:noProof/>
              </w:rPr>
              <w:t>Funktionsbeschrieb</w:t>
            </w:r>
            <w:r w:rsidR="007664BE">
              <w:rPr>
                <w:noProof/>
                <w:webHidden/>
              </w:rPr>
              <w:tab/>
            </w:r>
            <w:r w:rsidR="007664BE">
              <w:rPr>
                <w:noProof/>
                <w:webHidden/>
              </w:rPr>
              <w:fldChar w:fldCharType="begin"/>
            </w:r>
            <w:r w:rsidR="007664BE">
              <w:rPr>
                <w:noProof/>
                <w:webHidden/>
              </w:rPr>
              <w:instrText xml:space="preserve"> PAGEREF _Toc161418964 \h </w:instrText>
            </w:r>
            <w:r w:rsidR="007664BE">
              <w:rPr>
                <w:noProof/>
                <w:webHidden/>
              </w:rPr>
            </w:r>
            <w:r w:rsidR="007664BE">
              <w:rPr>
                <w:noProof/>
                <w:webHidden/>
              </w:rPr>
              <w:fldChar w:fldCharType="separate"/>
            </w:r>
            <w:r w:rsidR="007664BE">
              <w:rPr>
                <w:noProof/>
                <w:webHidden/>
              </w:rPr>
              <w:t>51</w:t>
            </w:r>
            <w:r w:rsidR="007664BE">
              <w:rPr>
                <w:noProof/>
                <w:webHidden/>
              </w:rPr>
              <w:fldChar w:fldCharType="end"/>
            </w:r>
          </w:hyperlink>
        </w:p>
        <w:p w14:paraId="0BC0AAA0" w14:textId="3A6D8D6B"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65" w:history="1">
            <w:r w:rsidR="007664BE" w:rsidRPr="001447DB">
              <w:rPr>
                <w:rStyle w:val="Hyperlink"/>
                <w:noProof/>
              </w:rPr>
              <w:t>6</w:t>
            </w:r>
            <w:r w:rsidR="007664BE">
              <w:rPr>
                <w:rFonts w:eastAsiaTheme="minorEastAsia"/>
                <w:noProof/>
                <w:kern w:val="2"/>
                <w:sz w:val="24"/>
                <w:szCs w:val="24"/>
                <w:lang w:eastAsia="de-CH"/>
                <w14:ligatures w14:val="standardContextual"/>
              </w:rPr>
              <w:tab/>
            </w:r>
            <w:r w:rsidR="007664BE" w:rsidRPr="001447DB">
              <w:rPr>
                <w:rStyle w:val="Hyperlink"/>
                <w:noProof/>
              </w:rPr>
              <w:t>Kontrolle</w:t>
            </w:r>
            <w:r w:rsidR="007664BE">
              <w:rPr>
                <w:noProof/>
                <w:webHidden/>
              </w:rPr>
              <w:tab/>
            </w:r>
            <w:r w:rsidR="007664BE">
              <w:rPr>
                <w:noProof/>
                <w:webHidden/>
              </w:rPr>
              <w:fldChar w:fldCharType="begin"/>
            </w:r>
            <w:r w:rsidR="007664BE">
              <w:rPr>
                <w:noProof/>
                <w:webHidden/>
              </w:rPr>
              <w:instrText xml:space="preserve"> PAGEREF _Toc161418965 \h </w:instrText>
            </w:r>
            <w:r w:rsidR="007664BE">
              <w:rPr>
                <w:noProof/>
                <w:webHidden/>
              </w:rPr>
            </w:r>
            <w:r w:rsidR="007664BE">
              <w:rPr>
                <w:noProof/>
                <w:webHidden/>
              </w:rPr>
              <w:fldChar w:fldCharType="separate"/>
            </w:r>
            <w:r w:rsidR="007664BE">
              <w:rPr>
                <w:noProof/>
                <w:webHidden/>
              </w:rPr>
              <w:t>52</w:t>
            </w:r>
            <w:r w:rsidR="007664BE">
              <w:rPr>
                <w:noProof/>
                <w:webHidden/>
              </w:rPr>
              <w:fldChar w:fldCharType="end"/>
            </w:r>
          </w:hyperlink>
        </w:p>
        <w:p w14:paraId="795E7897" w14:textId="54C0FF5B"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66" w:history="1">
            <w:r w:rsidR="007664BE" w:rsidRPr="001447DB">
              <w:rPr>
                <w:rStyle w:val="Hyperlink"/>
                <w:noProof/>
              </w:rPr>
              <w:t>6.1</w:t>
            </w:r>
            <w:r w:rsidR="007664BE">
              <w:rPr>
                <w:rFonts w:eastAsiaTheme="minorEastAsia"/>
                <w:noProof/>
                <w:kern w:val="2"/>
                <w:sz w:val="24"/>
                <w:szCs w:val="24"/>
                <w:lang w:eastAsia="de-CH"/>
                <w14:ligatures w14:val="standardContextual"/>
              </w:rPr>
              <w:tab/>
            </w:r>
            <w:r w:rsidR="007664BE" w:rsidRPr="001447DB">
              <w:rPr>
                <w:rStyle w:val="Hyperlink"/>
                <w:noProof/>
              </w:rPr>
              <w:t>Abgleich Pflichtenheft</w:t>
            </w:r>
            <w:r w:rsidR="007664BE">
              <w:rPr>
                <w:noProof/>
                <w:webHidden/>
              </w:rPr>
              <w:tab/>
            </w:r>
            <w:r w:rsidR="007664BE">
              <w:rPr>
                <w:noProof/>
                <w:webHidden/>
              </w:rPr>
              <w:fldChar w:fldCharType="begin"/>
            </w:r>
            <w:r w:rsidR="007664BE">
              <w:rPr>
                <w:noProof/>
                <w:webHidden/>
              </w:rPr>
              <w:instrText xml:space="preserve"> PAGEREF _Toc161418966 \h </w:instrText>
            </w:r>
            <w:r w:rsidR="007664BE">
              <w:rPr>
                <w:noProof/>
                <w:webHidden/>
              </w:rPr>
            </w:r>
            <w:r w:rsidR="007664BE">
              <w:rPr>
                <w:noProof/>
                <w:webHidden/>
              </w:rPr>
              <w:fldChar w:fldCharType="separate"/>
            </w:r>
            <w:r w:rsidR="007664BE">
              <w:rPr>
                <w:noProof/>
                <w:webHidden/>
              </w:rPr>
              <w:t>52</w:t>
            </w:r>
            <w:r w:rsidR="007664BE">
              <w:rPr>
                <w:noProof/>
                <w:webHidden/>
              </w:rPr>
              <w:fldChar w:fldCharType="end"/>
            </w:r>
          </w:hyperlink>
        </w:p>
        <w:p w14:paraId="38452919" w14:textId="53E11E4E"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67" w:history="1">
            <w:r w:rsidR="007664BE" w:rsidRPr="001447DB">
              <w:rPr>
                <w:rStyle w:val="Hyperlink"/>
                <w:noProof/>
              </w:rPr>
              <w:t>7</w:t>
            </w:r>
            <w:r w:rsidR="007664BE">
              <w:rPr>
                <w:rFonts w:eastAsiaTheme="minorEastAsia"/>
                <w:noProof/>
                <w:kern w:val="2"/>
                <w:sz w:val="24"/>
                <w:szCs w:val="24"/>
                <w:lang w:eastAsia="de-CH"/>
                <w14:ligatures w14:val="standardContextual"/>
              </w:rPr>
              <w:tab/>
            </w:r>
            <w:r w:rsidR="007664BE" w:rsidRPr="001447DB">
              <w:rPr>
                <w:rStyle w:val="Hyperlink"/>
                <w:noProof/>
              </w:rPr>
              <w:t>Auswertung</w:t>
            </w:r>
            <w:r w:rsidR="007664BE">
              <w:rPr>
                <w:noProof/>
                <w:webHidden/>
              </w:rPr>
              <w:tab/>
            </w:r>
            <w:r w:rsidR="007664BE">
              <w:rPr>
                <w:noProof/>
                <w:webHidden/>
              </w:rPr>
              <w:fldChar w:fldCharType="begin"/>
            </w:r>
            <w:r w:rsidR="007664BE">
              <w:rPr>
                <w:noProof/>
                <w:webHidden/>
              </w:rPr>
              <w:instrText xml:space="preserve"> PAGEREF _Toc161418967 \h </w:instrText>
            </w:r>
            <w:r w:rsidR="007664BE">
              <w:rPr>
                <w:noProof/>
                <w:webHidden/>
              </w:rPr>
            </w:r>
            <w:r w:rsidR="007664BE">
              <w:rPr>
                <w:noProof/>
                <w:webHidden/>
              </w:rPr>
              <w:fldChar w:fldCharType="separate"/>
            </w:r>
            <w:r w:rsidR="007664BE">
              <w:rPr>
                <w:noProof/>
                <w:webHidden/>
              </w:rPr>
              <w:t>53</w:t>
            </w:r>
            <w:r w:rsidR="007664BE">
              <w:rPr>
                <w:noProof/>
                <w:webHidden/>
              </w:rPr>
              <w:fldChar w:fldCharType="end"/>
            </w:r>
          </w:hyperlink>
        </w:p>
        <w:p w14:paraId="504681D1" w14:textId="03255375"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68" w:history="1">
            <w:r w:rsidR="007664BE" w:rsidRPr="001447DB">
              <w:rPr>
                <w:rStyle w:val="Hyperlink"/>
                <w:noProof/>
              </w:rPr>
              <w:t>7.1</w:t>
            </w:r>
            <w:r w:rsidR="007664BE">
              <w:rPr>
                <w:rFonts w:eastAsiaTheme="minorEastAsia"/>
                <w:noProof/>
                <w:kern w:val="2"/>
                <w:sz w:val="24"/>
                <w:szCs w:val="24"/>
                <w:lang w:eastAsia="de-CH"/>
                <w14:ligatures w14:val="standardContextual"/>
              </w:rPr>
              <w:tab/>
            </w:r>
            <w:r w:rsidR="007664BE" w:rsidRPr="001447DB">
              <w:rPr>
                <w:rStyle w:val="Hyperlink"/>
                <w:noProof/>
              </w:rPr>
              <w:t>Fazit</w:t>
            </w:r>
            <w:r w:rsidR="007664BE">
              <w:rPr>
                <w:noProof/>
                <w:webHidden/>
              </w:rPr>
              <w:tab/>
            </w:r>
            <w:r w:rsidR="007664BE">
              <w:rPr>
                <w:noProof/>
                <w:webHidden/>
              </w:rPr>
              <w:fldChar w:fldCharType="begin"/>
            </w:r>
            <w:r w:rsidR="007664BE">
              <w:rPr>
                <w:noProof/>
                <w:webHidden/>
              </w:rPr>
              <w:instrText xml:space="preserve"> PAGEREF _Toc161418968 \h </w:instrText>
            </w:r>
            <w:r w:rsidR="007664BE">
              <w:rPr>
                <w:noProof/>
                <w:webHidden/>
              </w:rPr>
            </w:r>
            <w:r w:rsidR="007664BE">
              <w:rPr>
                <w:noProof/>
                <w:webHidden/>
              </w:rPr>
              <w:fldChar w:fldCharType="separate"/>
            </w:r>
            <w:r w:rsidR="007664BE">
              <w:rPr>
                <w:noProof/>
                <w:webHidden/>
              </w:rPr>
              <w:t>53</w:t>
            </w:r>
            <w:r w:rsidR="007664BE">
              <w:rPr>
                <w:noProof/>
                <w:webHidden/>
              </w:rPr>
              <w:fldChar w:fldCharType="end"/>
            </w:r>
          </w:hyperlink>
        </w:p>
        <w:p w14:paraId="3BEF11AF" w14:textId="68C66798"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69" w:history="1">
            <w:r w:rsidR="007664BE" w:rsidRPr="001447DB">
              <w:rPr>
                <w:rStyle w:val="Hyperlink"/>
                <w:noProof/>
              </w:rPr>
              <w:t>7.2</w:t>
            </w:r>
            <w:r w:rsidR="007664BE">
              <w:rPr>
                <w:rFonts w:eastAsiaTheme="minorEastAsia"/>
                <w:noProof/>
                <w:kern w:val="2"/>
                <w:sz w:val="24"/>
                <w:szCs w:val="24"/>
                <w:lang w:eastAsia="de-CH"/>
                <w14:ligatures w14:val="standardContextual"/>
              </w:rPr>
              <w:tab/>
            </w:r>
            <w:r w:rsidR="007664BE" w:rsidRPr="001447DB">
              <w:rPr>
                <w:rStyle w:val="Hyperlink"/>
                <w:noProof/>
              </w:rPr>
              <w:t>Weitere Schritte</w:t>
            </w:r>
            <w:r w:rsidR="007664BE">
              <w:rPr>
                <w:noProof/>
                <w:webHidden/>
              </w:rPr>
              <w:tab/>
            </w:r>
            <w:r w:rsidR="007664BE">
              <w:rPr>
                <w:noProof/>
                <w:webHidden/>
              </w:rPr>
              <w:fldChar w:fldCharType="begin"/>
            </w:r>
            <w:r w:rsidR="007664BE">
              <w:rPr>
                <w:noProof/>
                <w:webHidden/>
              </w:rPr>
              <w:instrText xml:space="preserve"> PAGEREF _Toc161418969 \h </w:instrText>
            </w:r>
            <w:r w:rsidR="007664BE">
              <w:rPr>
                <w:noProof/>
                <w:webHidden/>
              </w:rPr>
            </w:r>
            <w:r w:rsidR="007664BE">
              <w:rPr>
                <w:noProof/>
                <w:webHidden/>
              </w:rPr>
              <w:fldChar w:fldCharType="separate"/>
            </w:r>
            <w:r w:rsidR="007664BE">
              <w:rPr>
                <w:noProof/>
                <w:webHidden/>
              </w:rPr>
              <w:t>53</w:t>
            </w:r>
            <w:r w:rsidR="007664BE">
              <w:rPr>
                <w:noProof/>
                <w:webHidden/>
              </w:rPr>
              <w:fldChar w:fldCharType="end"/>
            </w:r>
          </w:hyperlink>
        </w:p>
        <w:p w14:paraId="5D86297C" w14:textId="56BCA20D" w:rsidR="007664BE" w:rsidRDefault="00196536">
          <w:pPr>
            <w:pStyle w:val="Verzeichnis2"/>
            <w:tabs>
              <w:tab w:val="left" w:pos="960"/>
              <w:tab w:val="right" w:leader="dot" w:pos="9060"/>
            </w:tabs>
            <w:rPr>
              <w:rFonts w:eastAsiaTheme="minorEastAsia"/>
              <w:noProof/>
              <w:kern w:val="2"/>
              <w:sz w:val="24"/>
              <w:szCs w:val="24"/>
              <w:lang w:eastAsia="de-CH"/>
              <w14:ligatures w14:val="standardContextual"/>
            </w:rPr>
          </w:pPr>
          <w:hyperlink w:anchor="_Toc161418970" w:history="1">
            <w:r w:rsidR="007664BE" w:rsidRPr="001447DB">
              <w:rPr>
                <w:rStyle w:val="Hyperlink"/>
                <w:noProof/>
              </w:rPr>
              <w:t>7.3</w:t>
            </w:r>
            <w:r w:rsidR="007664BE">
              <w:rPr>
                <w:rFonts w:eastAsiaTheme="minorEastAsia"/>
                <w:noProof/>
                <w:kern w:val="2"/>
                <w:sz w:val="24"/>
                <w:szCs w:val="24"/>
                <w:lang w:eastAsia="de-CH"/>
                <w14:ligatures w14:val="standardContextual"/>
              </w:rPr>
              <w:tab/>
            </w:r>
            <w:r w:rsidR="007664BE" w:rsidRPr="001447DB">
              <w:rPr>
                <w:rStyle w:val="Hyperlink"/>
                <w:noProof/>
              </w:rPr>
              <w:t>Verbesserungspunkte für die nächste Arbeit</w:t>
            </w:r>
            <w:r w:rsidR="007664BE">
              <w:rPr>
                <w:noProof/>
                <w:webHidden/>
              </w:rPr>
              <w:tab/>
            </w:r>
            <w:r w:rsidR="007664BE">
              <w:rPr>
                <w:noProof/>
                <w:webHidden/>
              </w:rPr>
              <w:fldChar w:fldCharType="begin"/>
            </w:r>
            <w:r w:rsidR="007664BE">
              <w:rPr>
                <w:noProof/>
                <w:webHidden/>
              </w:rPr>
              <w:instrText xml:space="preserve"> PAGEREF _Toc161418970 \h </w:instrText>
            </w:r>
            <w:r w:rsidR="007664BE">
              <w:rPr>
                <w:noProof/>
                <w:webHidden/>
              </w:rPr>
            </w:r>
            <w:r w:rsidR="007664BE">
              <w:rPr>
                <w:noProof/>
                <w:webHidden/>
              </w:rPr>
              <w:fldChar w:fldCharType="separate"/>
            </w:r>
            <w:r w:rsidR="007664BE">
              <w:rPr>
                <w:noProof/>
                <w:webHidden/>
              </w:rPr>
              <w:t>53</w:t>
            </w:r>
            <w:r w:rsidR="007664BE">
              <w:rPr>
                <w:noProof/>
                <w:webHidden/>
              </w:rPr>
              <w:fldChar w:fldCharType="end"/>
            </w:r>
          </w:hyperlink>
        </w:p>
        <w:p w14:paraId="7EF25BC0" w14:textId="1C52AADB"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71" w:history="1">
            <w:r w:rsidR="007664BE" w:rsidRPr="001447DB">
              <w:rPr>
                <w:rStyle w:val="Hyperlink"/>
                <w:noProof/>
              </w:rPr>
              <w:t>8</w:t>
            </w:r>
            <w:r w:rsidR="007664BE">
              <w:rPr>
                <w:rFonts w:eastAsiaTheme="minorEastAsia"/>
                <w:noProof/>
                <w:kern w:val="2"/>
                <w:sz w:val="24"/>
                <w:szCs w:val="24"/>
                <w:lang w:eastAsia="de-CH"/>
                <w14:ligatures w14:val="standardContextual"/>
              </w:rPr>
              <w:tab/>
            </w:r>
            <w:r w:rsidR="007664BE" w:rsidRPr="001447DB">
              <w:rPr>
                <w:rStyle w:val="Hyperlink"/>
                <w:noProof/>
              </w:rPr>
              <w:t>Quellenverzeichnis</w:t>
            </w:r>
            <w:r w:rsidR="007664BE">
              <w:rPr>
                <w:noProof/>
                <w:webHidden/>
              </w:rPr>
              <w:tab/>
            </w:r>
            <w:r w:rsidR="007664BE">
              <w:rPr>
                <w:noProof/>
                <w:webHidden/>
              </w:rPr>
              <w:fldChar w:fldCharType="begin"/>
            </w:r>
            <w:r w:rsidR="007664BE">
              <w:rPr>
                <w:noProof/>
                <w:webHidden/>
              </w:rPr>
              <w:instrText xml:space="preserve"> PAGEREF _Toc161418971 \h </w:instrText>
            </w:r>
            <w:r w:rsidR="007664BE">
              <w:rPr>
                <w:noProof/>
                <w:webHidden/>
              </w:rPr>
            </w:r>
            <w:r w:rsidR="007664BE">
              <w:rPr>
                <w:noProof/>
                <w:webHidden/>
              </w:rPr>
              <w:fldChar w:fldCharType="separate"/>
            </w:r>
            <w:r w:rsidR="007664BE">
              <w:rPr>
                <w:noProof/>
                <w:webHidden/>
              </w:rPr>
              <w:t>54</w:t>
            </w:r>
            <w:r w:rsidR="007664BE">
              <w:rPr>
                <w:noProof/>
                <w:webHidden/>
              </w:rPr>
              <w:fldChar w:fldCharType="end"/>
            </w:r>
          </w:hyperlink>
        </w:p>
        <w:p w14:paraId="32B6CF8F" w14:textId="02766D6F" w:rsidR="007664BE" w:rsidRDefault="00196536">
          <w:pPr>
            <w:pStyle w:val="Verzeichnis1"/>
            <w:tabs>
              <w:tab w:val="left" w:pos="440"/>
            </w:tabs>
            <w:rPr>
              <w:rFonts w:eastAsiaTheme="minorEastAsia"/>
              <w:noProof/>
              <w:kern w:val="2"/>
              <w:sz w:val="24"/>
              <w:szCs w:val="24"/>
              <w:lang w:eastAsia="de-CH"/>
              <w14:ligatures w14:val="standardContextual"/>
            </w:rPr>
          </w:pPr>
          <w:hyperlink w:anchor="_Toc161418972" w:history="1">
            <w:r w:rsidR="007664BE" w:rsidRPr="001447DB">
              <w:rPr>
                <w:rStyle w:val="Hyperlink"/>
                <w:noProof/>
              </w:rPr>
              <w:t>9</w:t>
            </w:r>
            <w:r w:rsidR="007664BE">
              <w:rPr>
                <w:rFonts w:eastAsiaTheme="minorEastAsia"/>
                <w:noProof/>
                <w:kern w:val="2"/>
                <w:sz w:val="24"/>
                <w:szCs w:val="24"/>
                <w:lang w:eastAsia="de-CH"/>
                <w14:ligatures w14:val="standardContextual"/>
              </w:rPr>
              <w:tab/>
            </w:r>
            <w:r w:rsidR="007664BE" w:rsidRPr="001447DB">
              <w:rPr>
                <w:rStyle w:val="Hyperlink"/>
                <w:noProof/>
              </w:rPr>
              <w:t>Anhang</w:t>
            </w:r>
            <w:r w:rsidR="007664BE">
              <w:rPr>
                <w:noProof/>
                <w:webHidden/>
              </w:rPr>
              <w:tab/>
            </w:r>
            <w:r w:rsidR="007664BE">
              <w:rPr>
                <w:noProof/>
                <w:webHidden/>
              </w:rPr>
              <w:fldChar w:fldCharType="begin"/>
            </w:r>
            <w:r w:rsidR="007664BE">
              <w:rPr>
                <w:noProof/>
                <w:webHidden/>
              </w:rPr>
              <w:instrText xml:space="preserve"> PAGEREF _Toc161418972 \h </w:instrText>
            </w:r>
            <w:r w:rsidR="007664BE">
              <w:rPr>
                <w:noProof/>
                <w:webHidden/>
              </w:rPr>
            </w:r>
            <w:r w:rsidR="007664BE">
              <w:rPr>
                <w:noProof/>
                <w:webHidden/>
              </w:rPr>
              <w:fldChar w:fldCharType="separate"/>
            </w:r>
            <w:r w:rsidR="007664BE">
              <w:rPr>
                <w:noProof/>
                <w:webHidden/>
              </w:rPr>
              <w:t>55</w:t>
            </w:r>
            <w:r w:rsidR="007664BE">
              <w:rPr>
                <w:noProof/>
                <w:webHidden/>
              </w:rPr>
              <w:fldChar w:fldCharType="end"/>
            </w:r>
          </w:hyperlink>
        </w:p>
        <w:p w14:paraId="7D2F910F" w14:textId="2A456FB3" w:rsidR="002A1582" w:rsidRDefault="002A1582">
          <w:r>
            <w:rPr>
              <w:b/>
              <w:bCs/>
              <w:lang w:val="de-DE"/>
            </w:rPr>
            <w:fldChar w:fldCharType="end"/>
          </w:r>
        </w:p>
      </w:sdtContent>
    </w:sdt>
    <w:p w14:paraId="6649B6FF" w14:textId="77777777" w:rsidR="00F70A9F" w:rsidRPr="00B60E77" w:rsidRDefault="00F70A9F">
      <w:pPr>
        <w:rPr>
          <w:rFonts w:asciiTheme="majorHAnsi" w:eastAsiaTheme="majorEastAsia" w:hAnsiTheme="majorHAnsi" w:cstheme="majorBidi"/>
          <w:color w:val="2E74B5" w:themeColor="accent1" w:themeShade="BF"/>
          <w:sz w:val="32"/>
          <w:szCs w:val="32"/>
        </w:rPr>
      </w:pPr>
      <w:r w:rsidRPr="00B60E77">
        <w:br w:type="page"/>
      </w:r>
    </w:p>
    <w:p w14:paraId="215088A8" w14:textId="536197D1" w:rsidR="00850352" w:rsidRDefault="00003FFE" w:rsidP="007E4378">
      <w:pPr>
        <w:pStyle w:val="berschrift1"/>
        <w:numPr>
          <w:ilvl w:val="0"/>
          <w:numId w:val="4"/>
        </w:numPr>
        <w:rPr>
          <w:ins w:id="16" w:author="Natacha Walther" w:date="2024-03-16T00:16:00Z"/>
        </w:rPr>
      </w:pPr>
      <w:bookmarkStart w:id="17" w:name="_Toc25146839"/>
      <w:bookmarkStart w:id="18" w:name="_Toc25146953"/>
      <w:bookmarkStart w:id="19" w:name="_Toc25148538"/>
      <w:bookmarkStart w:id="20" w:name="_Toc157689161"/>
      <w:bookmarkStart w:id="21" w:name="_Toc161418932"/>
      <w:r w:rsidRPr="004F5B63">
        <w:lastRenderedPageBreak/>
        <w:t>Einleitung</w:t>
      </w:r>
      <w:bookmarkStart w:id="22" w:name="_Toc25146840"/>
      <w:bookmarkStart w:id="23" w:name="_Toc25146954"/>
      <w:bookmarkStart w:id="24" w:name="_Toc25148539"/>
      <w:bookmarkEnd w:id="17"/>
      <w:bookmarkEnd w:id="18"/>
      <w:bookmarkEnd w:id="19"/>
      <w:bookmarkEnd w:id="20"/>
      <w:bookmarkEnd w:id="21"/>
    </w:p>
    <w:p w14:paraId="7F57F764" w14:textId="00E90400" w:rsidR="00B31A99" w:rsidRPr="00B31A99" w:rsidRDefault="00B31A99" w:rsidP="00196536">
      <w:pPr>
        <w:pPrChange w:id="25" w:author="Natacha Walther" w:date="2024-03-16T00:36:00Z">
          <w:pPr>
            <w:pStyle w:val="berschrift1"/>
            <w:numPr>
              <w:numId w:val="4"/>
            </w:numPr>
          </w:pPr>
        </w:pPrChange>
      </w:pPr>
      <w:ins w:id="26" w:author="Natacha Walther" w:date="2024-03-16T00:16:00Z">
        <w:r>
          <w:t xml:space="preserve">Da muss noch was rein, keine «leeren» Überschriften (Bei den Informatikern ist das sogar im Kriterienkatalog </w:t>
        </w:r>
        <w:r>
          <w:rPr>
            <w:rFonts w:ascii="Segoe UI Emoji" w:eastAsia="Segoe UI Emoji" w:hAnsi="Segoe UI Emoji" w:cs="Segoe UI Emoji"/>
          </w:rPr>
          <w:t>😉)</w:t>
        </w:r>
      </w:ins>
    </w:p>
    <w:p w14:paraId="39BDDDAA" w14:textId="2F68864F" w:rsidR="00DD29D0" w:rsidRDefault="00003FFE" w:rsidP="00247AF5">
      <w:pPr>
        <w:pStyle w:val="berschrift2"/>
        <w:rPr>
          <w:ins w:id="27" w:author="Natacha Walther" w:date="2024-03-16T00:20:00Z"/>
        </w:rPr>
      </w:pPr>
      <w:bookmarkStart w:id="28" w:name="_Toc161418933"/>
      <w:r w:rsidRPr="004F5B63">
        <w:t>Aufgabenstellung</w:t>
      </w:r>
      <w:bookmarkEnd w:id="22"/>
      <w:bookmarkEnd w:id="23"/>
      <w:bookmarkEnd w:id="24"/>
      <w:bookmarkEnd w:id="28"/>
    </w:p>
    <w:p w14:paraId="55233721" w14:textId="6AE5FE98" w:rsidR="00B31A99" w:rsidRPr="00B31A99" w:rsidRDefault="00B31A99" w:rsidP="00196536">
      <w:pPr>
        <w:pPrChange w:id="29" w:author="Natacha Walther" w:date="2024-03-16T00:36:00Z">
          <w:pPr>
            <w:pStyle w:val="berschrift2"/>
          </w:pPr>
        </w:pPrChange>
      </w:pPr>
      <w:ins w:id="30" w:author="Natacha Walther" w:date="2024-03-16T00:20:00Z">
        <w:r>
          <w:t>Da auch bitzeli  Text rein und nicht mit einer Überschrift starten</w:t>
        </w:r>
      </w:ins>
    </w:p>
    <w:p w14:paraId="13444325" w14:textId="77777777" w:rsidR="00BD41A2" w:rsidRDefault="00BD41A2" w:rsidP="00BD41A2">
      <w:bookmarkStart w:id="31" w:name="_Toc25148542"/>
      <w:commentRangeStart w:id="32"/>
      <w:r w:rsidRPr="00BD41A2">
        <w:rPr>
          <w:b/>
          <w:bCs/>
        </w:rPr>
        <w:t>Rundtaktmaschine</w:t>
      </w:r>
      <w:commentRangeEnd w:id="32"/>
      <w:r w:rsidR="00DD1AFB">
        <w:rPr>
          <w:rStyle w:val="Kommentarzeichen"/>
        </w:rPr>
        <w:commentReference w:id="32"/>
      </w:r>
    </w:p>
    <w:p w14:paraId="5327963D" w14:textId="2158012D" w:rsidR="00BD41A2" w:rsidRDefault="00BD41A2" w:rsidP="00BD41A2">
      <w:r>
        <w:t>Eine Rundtaktmaschine ist eine Transfermaschine, bei der die Werkstücke auf einem rotierenden Tisch in einem Kreis angeordnet sind. Dieser Tisch, auch bekannt als "</w:t>
      </w:r>
      <w:r w:rsidR="00AB58AD">
        <w:t>Rundschalttisch</w:t>
      </w:r>
      <w:r>
        <w:t>", kann "takten", indem er sich so weit dreht, dass die Werkstücke zur nächsten Station gelangen. Jede Station bearbeitet ihr Werkstück gleichzeitig. Durch diese simultane Bearbeitung wird mit jedem Takt ein komplettes Werkstück mit allen mechanischen Bearbeitungsschritten hergestellt. Dadurch können Taktzeiten von weniger als zehn Sekunden erreicht werden, was die wirtschaftliche Herstellung von Kleinteilen mit Millionenstückzahlen ermöglicht.</w:t>
      </w:r>
    </w:p>
    <w:p w14:paraId="30BB8BBC" w14:textId="77777777" w:rsidR="00BD41A2" w:rsidRDefault="00BD41A2" w:rsidP="00BD41A2"/>
    <w:p w14:paraId="25EC8284" w14:textId="79EE53A6" w:rsidR="00BD41A2" w:rsidRPr="00BD41A2" w:rsidRDefault="00BD41A2" w:rsidP="00BD41A2">
      <w:pPr>
        <w:rPr>
          <w:b/>
          <w:bCs/>
        </w:rPr>
      </w:pPr>
      <w:r w:rsidRPr="00BD41A2">
        <w:rPr>
          <w:b/>
          <w:bCs/>
        </w:rPr>
        <w:t>Aufbau Hydromat</w:t>
      </w:r>
    </w:p>
    <w:p w14:paraId="2E5261A5" w14:textId="3E48A011" w:rsidR="00FC5EC6" w:rsidRPr="00B60E77" w:rsidRDefault="00412314" w:rsidP="00BD41A2">
      <w:r>
        <w:rPr>
          <w:noProof/>
        </w:rPr>
        <w:drawing>
          <wp:anchor distT="0" distB="0" distL="114300" distR="114300" simplePos="0" relativeHeight="251648512" behindDoc="1" locked="0" layoutInCell="1" allowOverlap="1" wp14:anchorId="4456E471" wp14:editId="667F484A">
            <wp:simplePos x="0" y="0"/>
            <wp:positionH relativeFrom="column">
              <wp:posOffset>-635</wp:posOffset>
            </wp:positionH>
            <wp:positionV relativeFrom="paragraph">
              <wp:posOffset>2306648</wp:posOffset>
            </wp:positionV>
            <wp:extent cx="5759450" cy="2535555"/>
            <wp:effectExtent l="0" t="0" r="0" b="0"/>
            <wp:wrapTight wrapText="bothSides">
              <wp:wrapPolygon edited="0">
                <wp:start x="0" y="0"/>
                <wp:lineTo x="0" y="21421"/>
                <wp:lineTo x="21505" y="21421"/>
                <wp:lineTo x="21505" y="0"/>
                <wp:lineTo x="0" y="0"/>
              </wp:wrapPolygon>
            </wp:wrapTight>
            <wp:docPr id="470124236" name="Grafik 2" descr="Rundtaktmaschine Pfiffner Hyhdromatic HC EPICplus | Pfiff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ndtaktmaschine Pfiffner Hyhdromatic HC EPICplus | Pfiffn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2535555"/>
                    </a:xfrm>
                    <a:prstGeom prst="rect">
                      <a:avLst/>
                    </a:prstGeom>
                    <a:noFill/>
                    <a:ln>
                      <a:noFill/>
                    </a:ln>
                  </pic:spPr>
                </pic:pic>
              </a:graphicData>
            </a:graphic>
          </wp:anchor>
        </w:drawing>
      </w:r>
      <w:r w:rsidR="00196536">
        <w:rPr>
          <w:noProof/>
        </w:rPr>
        <w:pict w14:anchorId="4B492C1D">
          <v:shape id="_x0000_s2200" type="#_x0000_t202" style="position:absolute;margin-left:8.5pt;margin-top:181.75pt;width:175.15pt;height:129.45pt;z-index:251654656;visibility:visible;mso-width-percent:400;mso-wrap-distance-top:3.6pt;mso-wrap-distance-bottom:3.6pt;mso-position-horizontal-relative:text;mso-position-vertical-relative:text;mso-width-percent:400;mso-width-relative:margin;mso-height-relative:margin" fillcolor="yellow" strokecolor="black [3213]">
            <v:shadow on="t" offset="6pt,4pt" offset2="8pt,4pt"/>
            <o:extrusion v:ext="view" rotationangle="5,-10"/>
            <v:textbox style="mso-next-textbox:#_x0000_s2200">
              <w:txbxContent>
                <w:p w14:paraId="1EB18333" w14:textId="018AF4EB" w:rsidR="00E456EF" w:rsidRPr="003A5BD2" w:rsidRDefault="003A5BD2" w:rsidP="00247AF5">
                  <w:pPr>
                    <w:rPr>
                      <w:lang w:val="de-DE"/>
                    </w:rPr>
                  </w:pPr>
                  <w:r>
                    <w:rPr>
                      <w:lang w:val="de-DE"/>
                    </w:rPr>
                    <w:t>Bild mit hydromat und rund herum (layout)</w:t>
                  </w:r>
                </w:p>
              </w:txbxContent>
            </v:textbox>
          </v:shape>
        </w:pict>
      </w:r>
      <w:r w:rsidR="00BD41A2">
        <w:t xml:space="preserve">Der Aufbau einer Hydromat-Maschine (HC-12-U) ist in </w:t>
      </w:r>
      <w:r w:rsidR="00BD41A2" w:rsidRPr="0019368E">
        <w:rPr>
          <w:highlight w:val="yellow"/>
          <w:rPrChange w:id="33" w:author="Natacha Walther" w:date="2024-03-17T17:16:00Z">
            <w:rPr/>
          </w:rPrChange>
        </w:rPr>
        <w:t>Abbildung 1</w:t>
      </w:r>
      <w:r w:rsidR="00BD41A2">
        <w:t xml:space="preserve"> dargestellt. Die Maschine kann, wie gezeigt, mit einem Stangenlader und einer Absägeeinheit ausgestattet werden oder alternativ mittels Beladehandling oder Roboter mit Rohlingen beladen werden. Eine Maschine verfügt über zwölf Horizontal- und bis zu sechs Vertikalstationen. Diese Bearbeitungsstationen können je nach </w:t>
      </w:r>
      <w:r w:rsidR="00EE311F">
        <w:t xml:space="preserve">Bedarf mit </w:t>
      </w:r>
      <w:r w:rsidR="00BD41A2">
        <w:t>CNC-</w:t>
      </w:r>
      <w:r w:rsidR="00E55FD6">
        <w:t xml:space="preserve">Kreuzschlitten </w:t>
      </w:r>
      <w:r w:rsidR="00BD41A2">
        <w:t xml:space="preserve">ausgestattet werden. Alle Hubbewegungen der Bearbeitungsstationen werden </w:t>
      </w:r>
      <w:r w:rsidR="00E55FD6">
        <w:t xml:space="preserve">auf Grund der kompakten Bauweise </w:t>
      </w:r>
      <w:r w:rsidR="00BD41A2">
        <w:t>hydraulisch angetrieben. Auf den Hydromat-Maschinen können alle gängigen mechanischen Bearbeitungsverfahren zum Einsatz kommen. Für jedes Bearbeitungsverfahren gibt es eine spezifische Bearbeitungsstation. Die Maschine wird kundenspezifisch für einen bestimmten Prozess mit den dafür benötigten Bearbeitungsstationen ausgestattet.</w:t>
      </w:r>
      <w:r w:rsidRPr="00412314">
        <w:t xml:space="preserve"> </w:t>
      </w:r>
      <w:r w:rsidR="00FC5EC6" w:rsidRPr="00B60E77">
        <w:br w:type="page"/>
      </w:r>
    </w:p>
    <w:p w14:paraId="0224793E" w14:textId="5FB1A1B5" w:rsidR="003A5BD2" w:rsidRDefault="00D877C3" w:rsidP="003A5BD2">
      <w:r w:rsidRPr="00D877C3">
        <w:lastRenderedPageBreak/>
        <w:t xml:space="preserve">Auf dem </w:t>
      </w:r>
      <w:del w:id="34" w:author="Natacha Walther" w:date="2024-03-17T17:11:00Z">
        <w:r w:rsidRPr="00D877C3" w:rsidDel="0019368E">
          <w:delText xml:space="preserve">Hydroamt </w:delText>
        </w:r>
      </w:del>
      <w:proofErr w:type="spellStart"/>
      <w:ins w:id="35" w:author="Natacha Walther" w:date="2024-03-17T17:11:00Z">
        <w:r w:rsidR="0019368E" w:rsidRPr="00D877C3">
          <w:t>Hydro</w:t>
        </w:r>
        <w:r w:rsidR="0019368E">
          <w:t>ma</w:t>
        </w:r>
        <w:r w:rsidR="0019368E" w:rsidRPr="00D877C3">
          <w:t>t</w:t>
        </w:r>
        <w:proofErr w:type="spellEnd"/>
        <w:r w:rsidR="0019368E" w:rsidRPr="00D877C3">
          <w:t xml:space="preserve"> </w:t>
        </w:r>
      </w:ins>
      <w:r w:rsidRPr="00D877C3">
        <w:t xml:space="preserve">können komplett fertige Werkstücke aus einer Rohmaterialstange hergestellt werden. Allerdings erfordern die meisten Werkstücke eine Rundumbearbeitung. In der Regel werden die Werkstücke beim Hydromat in Spannzangen eingespannt. Obwohl dies ein bewährtes Spannmittel ist, verbleibt ein beträchtlicher Teil des Werkstücks innerhalb der Spannung. Je nach Auslegung der Spannzange kann dies über die Hälfte des Werkstücks ausmachen. Dieser Teil des Werkstücks kann nicht bearbeitet werden, da er eingespannt ist. Daher muss das Werkstück im Prozess ausgespannt, gedreht und erneut eingespannt werden, damit die andere Hälfte bearbeitet werden kann. In dieser Situation kommt die sogenannte </w:t>
      </w:r>
      <w:del w:id="36" w:author="Natacha Walther" w:date="2024-03-17T17:19:00Z">
        <w:r w:rsidRPr="00D877C3" w:rsidDel="0019368E">
          <w:delText>''</w:delText>
        </w:r>
      </w:del>
      <w:r w:rsidRPr="00D877C3">
        <w:t>Wendeeinheit</w:t>
      </w:r>
      <w:del w:id="37" w:author="Natacha Walther" w:date="2024-03-17T17:19:00Z">
        <w:r w:rsidRPr="00D877C3" w:rsidDel="0019368E">
          <w:delText>''</w:delText>
        </w:r>
      </w:del>
      <w:r w:rsidRPr="00D877C3">
        <w:t xml:space="preserve"> zum Einsatz.</w:t>
      </w:r>
    </w:p>
    <w:p w14:paraId="413845A2" w14:textId="486175FA" w:rsidR="00D877C3" w:rsidRDefault="00D877C3" w:rsidP="003A5BD2">
      <w:r>
        <w:rPr>
          <w:noProof/>
        </w:rPr>
        <w:drawing>
          <wp:anchor distT="0" distB="0" distL="114300" distR="114300" simplePos="0" relativeHeight="251616768" behindDoc="1" locked="0" layoutInCell="1" allowOverlap="1" wp14:anchorId="622D50ED" wp14:editId="43C4C806">
            <wp:simplePos x="0" y="0"/>
            <wp:positionH relativeFrom="column">
              <wp:posOffset>-635</wp:posOffset>
            </wp:positionH>
            <wp:positionV relativeFrom="paragraph">
              <wp:posOffset>113030</wp:posOffset>
            </wp:positionV>
            <wp:extent cx="1828165" cy="1145540"/>
            <wp:effectExtent l="0" t="0" r="0" b="0"/>
            <wp:wrapTight wrapText="bothSides">
              <wp:wrapPolygon edited="0">
                <wp:start x="15080" y="0"/>
                <wp:lineTo x="14180" y="359"/>
                <wp:lineTo x="5627" y="5388"/>
                <wp:lineTo x="4276" y="6825"/>
                <wp:lineTo x="2476" y="10058"/>
                <wp:lineTo x="2476" y="11494"/>
                <wp:lineTo x="0" y="15446"/>
                <wp:lineTo x="0" y="17960"/>
                <wp:lineTo x="1576" y="21193"/>
                <wp:lineTo x="2026" y="21193"/>
                <wp:lineTo x="18006" y="21193"/>
                <wp:lineTo x="18456" y="21193"/>
                <wp:lineTo x="18907" y="17242"/>
                <wp:lineTo x="20257" y="11854"/>
                <wp:lineTo x="19807" y="3951"/>
                <wp:lineTo x="18456" y="359"/>
                <wp:lineTo x="17331" y="0"/>
                <wp:lineTo x="15080" y="0"/>
              </wp:wrapPolygon>
            </wp:wrapTight>
            <wp:docPr id="2049473855" name="Grafik 1" descr="Ein Bild, das Schraube, Metallwaren, Metall, Befestigungs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3855" name="Grafik 1" descr="Ein Bild, das Schraube, Metallwaren, Metall, Befestigungselemen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l="9973" t="2901" r="16783" b="5529"/>
                    <a:stretch/>
                  </pic:blipFill>
                  <pic:spPr bwMode="auto">
                    <a:xfrm>
                      <a:off x="0" y="0"/>
                      <a:ext cx="1828165" cy="114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9840" behindDoc="1" locked="0" layoutInCell="1" allowOverlap="1" wp14:anchorId="0064CB5F" wp14:editId="2539A416">
            <wp:simplePos x="0" y="0"/>
            <wp:positionH relativeFrom="column">
              <wp:posOffset>3923811</wp:posOffset>
            </wp:positionH>
            <wp:positionV relativeFrom="paragraph">
              <wp:posOffset>105508</wp:posOffset>
            </wp:positionV>
            <wp:extent cx="2074545" cy="1304925"/>
            <wp:effectExtent l="0" t="0" r="0" b="0"/>
            <wp:wrapTight wrapText="bothSides">
              <wp:wrapPolygon edited="0">
                <wp:start x="10116" y="315"/>
                <wp:lineTo x="9124" y="1577"/>
                <wp:lineTo x="7934" y="4415"/>
                <wp:lineTo x="7934" y="5991"/>
                <wp:lineTo x="5752" y="7568"/>
                <wp:lineTo x="1388" y="11036"/>
                <wp:lineTo x="0" y="13874"/>
                <wp:lineTo x="0" y="19550"/>
                <wp:lineTo x="2975" y="20496"/>
                <wp:lineTo x="14876" y="21127"/>
                <wp:lineTo x="16463" y="21127"/>
                <wp:lineTo x="16661" y="20496"/>
                <wp:lineTo x="20826" y="16397"/>
                <wp:lineTo x="21223" y="10406"/>
                <wp:lineTo x="19240" y="8829"/>
                <wp:lineTo x="14281" y="5991"/>
                <wp:lineTo x="14479" y="4415"/>
                <wp:lineTo x="13091" y="1261"/>
                <wp:lineTo x="12099" y="315"/>
                <wp:lineTo x="10116" y="315"/>
              </wp:wrapPolygon>
            </wp:wrapTight>
            <wp:docPr id="1464502113" name="Grafik 4" descr="Ein Bild, das Kreis, Schwarzweiß, Licht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02113" name="Grafik 4" descr="Ein Bild, das Kreis, Schwarzweiß, Licht enthält.&#10;&#10;Automatisch generierte Beschreibung mit mittlerer Zuverlässigkeit"/>
                    <pic:cNvPicPr>
                      <a:picLocks noChangeAspect="1" noChangeArrowheads="1"/>
                    </pic:cNvPicPr>
                  </pic:nvPicPr>
                  <pic:blipFill rotWithShape="1">
                    <a:blip r:embed="rId16">
                      <a:extLst>
                        <a:ext uri="{28A0092B-C50C-407E-A947-70E740481C1C}">
                          <a14:useLocalDpi xmlns:a14="http://schemas.microsoft.com/office/drawing/2010/main" val="0"/>
                        </a:ext>
                      </a:extLst>
                    </a:blip>
                    <a:srcRect l="10856" r="9455"/>
                    <a:stretch/>
                  </pic:blipFill>
                  <pic:spPr bwMode="auto">
                    <a:xfrm>
                      <a:off x="0" y="0"/>
                      <a:ext cx="2074545" cy="130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9A0EA" w14:textId="58565FE0" w:rsidR="00D877C3" w:rsidRDefault="00D877C3" w:rsidP="003A5BD2">
      <w:r>
        <w:rPr>
          <w:noProof/>
        </w:rPr>
        <w:drawing>
          <wp:anchor distT="0" distB="0" distL="114300" distR="114300" simplePos="0" relativeHeight="251618816" behindDoc="1" locked="0" layoutInCell="1" allowOverlap="1" wp14:anchorId="53B2EB55" wp14:editId="30F43FA0">
            <wp:simplePos x="0" y="0"/>
            <wp:positionH relativeFrom="column">
              <wp:posOffset>1981640</wp:posOffset>
            </wp:positionH>
            <wp:positionV relativeFrom="paragraph">
              <wp:posOffset>37856</wp:posOffset>
            </wp:positionV>
            <wp:extent cx="1744345" cy="962660"/>
            <wp:effectExtent l="0" t="0" r="0" b="0"/>
            <wp:wrapTight wrapText="bothSides">
              <wp:wrapPolygon edited="0">
                <wp:start x="16748" y="0"/>
                <wp:lineTo x="2123" y="7694"/>
                <wp:lineTo x="944" y="8549"/>
                <wp:lineTo x="472" y="10686"/>
                <wp:lineTo x="472" y="14533"/>
                <wp:lineTo x="2123" y="20945"/>
                <wp:lineTo x="2595" y="21372"/>
                <wp:lineTo x="4482" y="21372"/>
                <wp:lineTo x="17456" y="14533"/>
                <wp:lineTo x="19343" y="14533"/>
                <wp:lineTo x="21230" y="11113"/>
                <wp:lineTo x="21466" y="6412"/>
                <wp:lineTo x="18871" y="0"/>
                <wp:lineTo x="16748" y="0"/>
              </wp:wrapPolygon>
            </wp:wrapTight>
            <wp:docPr id="1360553260" name="Grafik 3" descr="Ein Bild, das Zylinder,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3260" name="Grafik 3" descr="Ein Bild, das Zylinder, Metall enthält.&#10;&#10;Automatisch generierte Beschreibu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8481" t="15214" r="19163" b="16089"/>
                    <a:stretch/>
                  </pic:blipFill>
                  <pic:spPr bwMode="auto">
                    <a:xfrm>
                      <a:off x="0" y="0"/>
                      <a:ext cx="1744345" cy="96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42E4E" w14:textId="15D7F1DB" w:rsidR="00D877C3" w:rsidRDefault="00D877C3" w:rsidP="003A5BD2"/>
    <w:p w14:paraId="47EEF867" w14:textId="1A99021F" w:rsidR="00D877C3" w:rsidRDefault="00D877C3" w:rsidP="003A5BD2"/>
    <w:p w14:paraId="2F4E6AC6" w14:textId="77777777" w:rsidR="00D877C3" w:rsidRDefault="00D877C3"/>
    <w:p w14:paraId="6ACD1020" w14:textId="4E708AB2" w:rsidR="00D877C3" w:rsidRDefault="00196536">
      <w:r>
        <w:rPr>
          <w:noProof/>
        </w:rPr>
        <w:pict w14:anchorId="11F540A5">
          <v:shape id="_x0000_s2335" type="#_x0000_t202" style="position:absolute;margin-left:4.15pt;margin-top:6.65pt;width:449.65pt;height:21pt;z-index:251733504" wrapcoords="-112 0 -112 20880 21600 20880 21600 0 -112 0" stroked="f">
            <v:textbox style="mso-next-textbox:#_x0000_s2335;mso-fit-shape-to-text:t" inset="0,0,0,0">
              <w:txbxContent>
                <w:p w14:paraId="08BDBD3B" w14:textId="6E1B460F" w:rsidR="00D877C3" w:rsidRPr="00895968" w:rsidRDefault="00D877C3" w:rsidP="00A24223">
                  <w:pPr>
                    <w:pStyle w:val="Beschriftung"/>
                    <w:jc w:val="center"/>
                    <w:rPr>
                      <w:noProof/>
                      <w:sz w:val="22"/>
                      <w:szCs w:val="22"/>
                    </w:rPr>
                  </w:pPr>
                  <w:r>
                    <w:t xml:space="preserve">Abbildung </w:t>
                  </w:r>
                  <w:fldSimple w:instr=" SEQ Abbildung \* ARABIC ">
                    <w:r w:rsidR="000831FE">
                      <w:rPr>
                        <w:noProof/>
                      </w:rPr>
                      <w:t>1</w:t>
                    </w:r>
                  </w:fldSimple>
                  <w:r>
                    <w:t xml:space="preserve"> Werkstücke die auf </w:t>
                  </w:r>
                  <w:r w:rsidR="00A24223" w:rsidRPr="00D877C3">
                    <w:t>Hydromat</w:t>
                  </w:r>
                  <w:r w:rsidR="00A24223">
                    <w:t>en gefertigt</w:t>
                  </w:r>
                  <w:r>
                    <w:t xml:space="preserve"> werden</w:t>
                  </w:r>
                </w:p>
              </w:txbxContent>
            </v:textbox>
            <w10:wrap type="tight"/>
          </v:shape>
        </w:pict>
      </w:r>
      <w:r w:rsidR="00D877C3" w:rsidRPr="00D877C3">
        <w:t>Die Wendeeinheit wird</w:t>
      </w:r>
      <w:r w:rsidR="00D877C3">
        <w:t xml:space="preserve"> wie Bearbeitungseinheiten</w:t>
      </w:r>
      <w:r w:rsidR="00D877C3" w:rsidRPr="00D877C3">
        <w:t xml:space="preserve"> horizontal an den Einheitenträger angeschlossen und ragt in das Innere der Maschine. Dort befindet sich auch der Rundschalttisch mit den Werkstücken. Die Energiezufuhr erfolgt über eine Hydraulikversorgung, die von der Ringleitung ausgeht</w:t>
      </w:r>
      <w:r w:rsidR="00D877C3">
        <w:t>, i</w:t>
      </w:r>
      <w:r w:rsidR="00D877C3" w:rsidRPr="00D877C3">
        <w:t xml:space="preserve">dentisch </w:t>
      </w:r>
      <w:r w:rsidR="00D877C3">
        <w:t>wie auch</w:t>
      </w:r>
      <w:r w:rsidR="00D877C3" w:rsidRPr="00D877C3">
        <w:t xml:space="preserve"> </w:t>
      </w:r>
      <w:r w:rsidR="00D877C3">
        <w:t>bei den</w:t>
      </w:r>
      <w:r w:rsidR="00D877C3" w:rsidRPr="00D877C3">
        <w:t xml:space="preserve"> Bearbeitungseinheiten. Anstelle einer Spindel ist bei der Wendeeinheit am vorderen Ende ein Wendekäfig </w:t>
      </w:r>
      <w:r w:rsidR="00D877C3">
        <w:t xml:space="preserve">und am hinteren </w:t>
      </w:r>
      <w:r w:rsidR="00286794">
        <w:t>Ende</w:t>
      </w:r>
      <w:r w:rsidR="00D877C3">
        <w:t xml:space="preserve"> der Einheit ein Einschubkolben montiert.</w:t>
      </w:r>
    </w:p>
    <w:p w14:paraId="12256601" w14:textId="57F4BE6D" w:rsidR="00A24223" w:rsidRDefault="00196536">
      <w:r>
        <w:rPr>
          <w:noProof/>
        </w:rPr>
        <w:pict w14:anchorId="4B492C1D">
          <v:shape id="_x0000_s2334" type="#_x0000_t202" style="position:absolute;margin-left:160pt;margin-top:63.35pt;width:174.4pt;height:129.45pt;z-index:251732480;visibility:visible;mso-width-percent:400;mso-wrap-distance-top:3.6pt;mso-wrap-distance-bottom:3.6pt;mso-width-percent:400;mso-width-relative:margin;mso-height-relative:margin" fillcolor="yellow" strokecolor="black [3213]">
            <v:shadow on="t" offset="6pt,4pt" offset2="8pt,4pt"/>
            <o:extrusion v:ext="view" rotationangle="5,-10"/>
            <v:textbox style="mso-next-textbox:#_x0000_s2334">
              <w:txbxContent>
                <w:p w14:paraId="4EB6B075" w14:textId="3D1837A2" w:rsidR="003A5BD2" w:rsidRPr="003A5BD2" w:rsidRDefault="00A24223" w:rsidP="003A5BD2">
                  <w:pPr>
                    <w:rPr>
                      <w:lang w:val="de-DE"/>
                    </w:rPr>
                  </w:pPr>
                  <w:r>
                    <w:rPr>
                      <w:lang w:val="de-DE"/>
                    </w:rPr>
                    <w:t>Bild das Wendeeiheit im Querschint an einem EHT zeigt mit venitl un co</w:t>
                  </w:r>
                </w:p>
              </w:txbxContent>
            </v:textbox>
          </v:shape>
        </w:pict>
      </w:r>
      <w:r w:rsidR="003A5BD2">
        <w:br w:type="page"/>
      </w:r>
      <w:r w:rsidR="00412314" w:rsidRPr="00412314">
        <w:lastRenderedPageBreak/>
        <w:t xml:space="preserve">Die Wendeeinheit wird durch das Wendeventil gesteuert, das auf der Ringleitung montiert ist. Dieses Ventil steuert alle vier Funktionen, die für das Wenden erforderlich sind: </w:t>
      </w:r>
      <w:r w:rsidR="00412314">
        <w:br/>
        <w:t xml:space="preserve">Einheit </w:t>
      </w:r>
      <w:r w:rsidR="00412314" w:rsidRPr="00412314">
        <w:t>Vorwärts/Rückwärts, Wenden, Einschieben, Lösen/Spannen der Spanzange. Der Wendevorgang läuft wie folgt ab</w:t>
      </w:r>
      <w:ins w:id="38" w:author="Natacha Walther" w:date="2024-03-17T17:20:00Z">
        <w:r w:rsidR="007A6626">
          <w:t>:</w:t>
        </w:r>
      </w:ins>
      <w:del w:id="39" w:author="Natacha Walther" w:date="2024-03-17T17:20:00Z">
        <w:r w:rsidR="00412314" w:rsidRPr="00412314" w:rsidDel="007A6626">
          <w:delText>.</w:delText>
        </w:r>
      </w:del>
    </w:p>
    <w:p w14:paraId="54452DBD" w14:textId="77777777" w:rsidR="00412314" w:rsidRDefault="00412314"/>
    <w:p w14:paraId="016547AB" w14:textId="77777777" w:rsidR="00C07201" w:rsidRDefault="00C07201" w:rsidP="00C07201">
      <w:pPr>
        <w:spacing w:after="0"/>
      </w:pPr>
      <w:r>
        <w:t>1. Die Einheit fährt nach vorne.</w:t>
      </w:r>
    </w:p>
    <w:p w14:paraId="257B2006" w14:textId="77777777" w:rsidR="00C07201" w:rsidRDefault="00C07201" w:rsidP="00C07201">
      <w:pPr>
        <w:spacing w:after="0"/>
      </w:pPr>
      <w:r>
        <w:t>2. Die Spannzange wird gelöst und der Auswerfer drückt das Werkstück aus der Spannzange.</w:t>
      </w:r>
    </w:p>
    <w:p w14:paraId="7F8842CB" w14:textId="77777777" w:rsidR="00C07201" w:rsidRDefault="00C07201" w:rsidP="00C07201">
      <w:pPr>
        <w:spacing w:after="0"/>
      </w:pPr>
      <w:r>
        <w:t>3. Der Wändekäfig, in dem sich das Werkstück befindet, dreht sich.</w:t>
      </w:r>
    </w:p>
    <w:p w14:paraId="48EF615E" w14:textId="77777777" w:rsidR="00C07201" w:rsidRDefault="00C07201" w:rsidP="00C07201">
      <w:pPr>
        <w:spacing w:after="0"/>
      </w:pPr>
      <w:r>
        <w:t xml:space="preserve">4. Die Einschubstange drückt das Werkstück wieder in die Spannzange. </w:t>
      </w:r>
    </w:p>
    <w:p w14:paraId="65FA8CA0" w14:textId="72C99008" w:rsidR="00C07201" w:rsidRDefault="00C07201" w:rsidP="00C07201">
      <w:pPr>
        <w:spacing w:after="0"/>
      </w:pPr>
      <w:r>
        <w:t>5. Das Werkstück stösst den Auswerfer an den hinteren Anschlag und die Spannzange wird daraufhin gespannt.</w:t>
      </w:r>
    </w:p>
    <w:p w14:paraId="0CD3E35E" w14:textId="127ADA31" w:rsidR="00C07201" w:rsidRDefault="00C07201" w:rsidP="00C07201">
      <w:pPr>
        <w:spacing w:after="0"/>
      </w:pPr>
      <w:r>
        <w:t>6. Die Einheit fährt zurück.</w:t>
      </w:r>
    </w:p>
    <w:p w14:paraId="04178B4F" w14:textId="77777777" w:rsidR="00DE668D" w:rsidRDefault="00C07201" w:rsidP="00C07201">
      <w:pPr>
        <w:spacing w:after="0"/>
      </w:pPr>
      <w:r>
        <w:t xml:space="preserve">7. Der Einschiebezylinder fährt zurück. </w:t>
      </w:r>
    </w:p>
    <w:p w14:paraId="5611640F" w14:textId="77777777" w:rsidR="00DE668D" w:rsidRDefault="00C07201" w:rsidP="00C07201">
      <w:pPr>
        <w:spacing w:after="0"/>
      </w:pPr>
      <w:r>
        <w:t>8. Der Wändekäfig</w:t>
      </w:r>
      <w:r w:rsidR="00DE668D">
        <w:t xml:space="preserve"> </w:t>
      </w:r>
      <w:r>
        <w:t xml:space="preserve">dreht sich zurück. </w:t>
      </w:r>
    </w:p>
    <w:p w14:paraId="22EB2E97" w14:textId="13244CBD" w:rsidR="00C07201" w:rsidRDefault="00C07201" w:rsidP="00C07201">
      <w:pPr>
        <w:spacing w:after="0"/>
      </w:pPr>
      <w:r>
        <w:t>9.</w:t>
      </w:r>
      <w:r w:rsidR="00DE668D">
        <w:t xml:space="preserve"> Einheit ist in wieder in Ausgangsposition und der Rundschalttisch kann Takten.</w:t>
      </w:r>
    </w:p>
    <w:p w14:paraId="3E04A37A" w14:textId="5206C06E" w:rsidR="00C07201" w:rsidRDefault="00C07201" w:rsidP="00C07201"/>
    <w:p w14:paraId="4EBCD353" w14:textId="4F9697C5" w:rsidR="00C07201" w:rsidRDefault="00C07201" w:rsidP="00C07201"/>
    <w:p w14:paraId="62E7062F" w14:textId="5F4942DF" w:rsidR="00A24223" w:rsidRDefault="00196536" w:rsidP="00C07201">
      <w:r>
        <w:rPr>
          <w:noProof/>
        </w:rPr>
        <w:pict w14:anchorId="4B492C1D">
          <v:shape id="_x0000_s2336" type="#_x0000_t202" style="position:absolute;margin-left:159.2pt;margin-top:5.35pt;width:174.2pt;height:129.45pt;z-index:251734528;visibility:visible;mso-width-percent:400;mso-wrap-distance-top:3.6pt;mso-wrap-distance-bottom:3.6pt;mso-width-percent:400;mso-width-relative:margin;mso-height-relative:margin" fillcolor="yellow" strokecolor="black [3213]">
            <v:shadow on="t" offset="6pt,4pt" offset2="8pt,4pt"/>
            <o:extrusion v:ext="view" rotationangle="5,-10"/>
            <v:textbox style="mso-next-textbox:#_x0000_s2336">
              <w:txbxContent>
                <w:p w14:paraId="0370B7A0" w14:textId="47D65894" w:rsidR="00C07201" w:rsidRPr="003A5BD2" w:rsidRDefault="00C07201" w:rsidP="00C07201">
                  <w:pPr>
                    <w:rPr>
                      <w:lang w:val="de-DE"/>
                    </w:rPr>
                  </w:pPr>
                  <w:r>
                    <w:rPr>
                      <w:lang w:val="de-DE"/>
                    </w:rPr>
                    <w:t xml:space="preserve">Bild von Detailidert wende einheit mit </w:t>
                  </w:r>
                </w:p>
              </w:txbxContent>
            </v:textbox>
          </v:shape>
        </w:pict>
      </w:r>
      <w:r w:rsidR="00C07201">
        <w:rPr>
          <w:noProof/>
        </w:rPr>
        <w:drawing>
          <wp:anchor distT="0" distB="0" distL="114300" distR="114300" simplePos="0" relativeHeight="251620864" behindDoc="1" locked="0" layoutInCell="1" allowOverlap="1" wp14:anchorId="7E38B737" wp14:editId="2F5893FE">
            <wp:simplePos x="0" y="0"/>
            <wp:positionH relativeFrom="column">
              <wp:posOffset>462395</wp:posOffset>
            </wp:positionH>
            <wp:positionV relativeFrom="paragraph">
              <wp:posOffset>2400646</wp:posOffset>
            </wp:positionV>
            <wp:extent cx="4497070" cy="2573655"/>
            <wp:effectExtent l="0" t="0" r="0" b="0"/>
            <wp:wrapTight wrapText="bothSides">
              <wp:wrapPolygon edited="0">
                <wp:start x="0" y="0"/>
                <wp:lineTo x="0" y="21424"/>
                <wp:lineTo x="21502" y="21424"/>
                <wp:lineTo x="21502" y="0"/>
                <wp:lineTo x="0" y="0"/>
              </wp:wrapPolygon>
            </wp:wrapTight>
            <wp:docPr id="1458407946" name="Grafik 1" descr="Ein Bild, das Diagramm, Reihe, Origami,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07946" name="Grafik 1" descr="Ein Bild, das Diagramm, Reihe, Origami, Muster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7070" cy="2573655"/>
                    </a:xfrm>
                    <a:prstGeom prst="rect">
                      <a:avLst/>
                    </a:prstGeom>
                  </pic:spPr>
                </pic:pic>
              </a:graphicData>
            </a:graphic>
            <wp14:sizeRelH relativeFrom="margin">
              <wp14:pctWidth>0</wp14:pctWidth>
            </wp14:sizeRelH>
            <wp14:sizeRelV relativeFrom="margin">
              <wp14:pctHeight>0</wp14:pctHeight>
            </wp14:sizeRelV>
          </wp:anchor>
        </w:drawing>
      </w:r>
      <w:r w:rsidR="00A24223">
        <w:br w:type="page"/>
      </w:r>
    </w:p>
    <w:p w14:paraId="4C10863B" w14:textId="4C8ECE86" w:rsidR="005140A7" w:rsidRDefault="00196536" w:rsidP="00292F67">
      <w:r>
        <w:rPr>
          <w:noProof/>
        </w:rPr>
        <w:lastRenderedPageBreak/>
        <w:pict w14:anchorId="023A6487">
          <v:shape id="_x0000_s2218" type="#_x0000_t202" style="position:absolute;margin-left:161.3pt;margin-top:401.2pt;width:312.15pt;height:21pt;z-index:251657728" wrapcoords="-52 0 -52 20880 21600 20880 21600 0 -52 0" stroked="f">
            <v:textbox style="mso-next-textbox:#_x0000_s2218;mso-fit-shape-to-text:t" inset="0,0,0,0">
              <w:txbxContent>
                <w:p w14:paraId="152F3A48" w14:textId="0F4709CB" w:rsidR="004D3048" w:rsidRPr="00B05DAA" w:rsidRDefault="004D3048" w:rsidP="004D3048">
                  <w:pPr>
                    <w:pStyle w:val="Beschriftung"/>
                    <w:rPr>
                      <w:noProof/>
                    </w:rPr>
                  </w:pPr>
                  <w:r>
                    <w:t xml:space="preserve">Abbildung </w:t>
                  </w:r>
                  <w:fldSimple w:instr=" SEQ Abbildung \* ARABIC ">
                    <w:r w:rsidR="000831FE">
                      <w:rPr>
                        <w:noProof/>
                      </w:rPr>
                      <w:t>2</w:t>
                    </w:r>
                  </w:fldSimple>
                  <w:r>
                    <w:t>; Wendeventil auf HC25</w:t>
                  </w:r>
                </w:p>
              </w:txbxContent>
            </v:textbox>
            <w10:wrap type="tight"/>
          </v:shape>
        </w:pict>
      </w:r>
      <w:r w:rsidR="00192207">
        <w:rPr>
          <w:noProof/>
        </w:rPr>
        <w:drawing>
          <wp:anchor distT="0" distB="0" distL="114300" distR="114300" simplePos="0" relativeHeight="251599360" behindDoc="1" locked="0" layoutInCell="1" allowOverlap="1" wp14:anchorId="5B718368" wp14:editId="7425BAE1">
            <wp:simplePos x="0" y="0"/>
            <wp:positionH relativeFrom="column">
              <wp:posOffset>2049780</wp:posOffset>
            </wp:positionH>
            <wp:positionV relativeFrom="paragraph">
              <wp:posOffset>2705100</wp:posOffset>
            </wp:positionV>
            <wp:extent cx="3921125" cy="2357755"/>
            <wp:effectExtent l="0" t="0" r="0" b="0"/>
            <wp:wrapTight wrapText="bothSides">
              <wp:wrapPolygon edited="0">
                <wp:start x="0" y="0"/>
                <wp:lineTo x="0" y="21379"/>
                <wp:lineTo x="21497" y="21379"/>
                <wp:lineTo x="21497" y="0"/>
                <wp:lineTo x="0" y="0"/>
              </wp:wrapPolygon>
            </wp:wrapTight>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1125" cy="235775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29D7CAD">
          <v:shape id="_x0000_s2219" type="#_x0000_t202" style="position:absolute;margin-left:157.45pt;margin-top:638.9pt;width:316pt;height:21pt;z-index:251658752;mso-position-horizontal-relative:text;mso-position-vertical-relative:text" wrapcoords="-51 0 -51 20880 21600 20880 21600 0 -51 0" stroked="f">
            <v:textbox style="mso-next-textbox:#_x0000_s2219;mso-fit-shape-to-text:t" inset="0,0,0,0">
              <w:txbxContent>
                <w:p w14:paraId="4EC4DC21" w14:textId="57FB4B63" w:rsidR="004D3048" w:rsidRPr="00826CE0" w:rsidRDefault="004D3048" w:rsidP="004D3048">
                  <w:pPr>
                    <w:pStyle w:val="Beschriftung"/>
                    <w:rPr>
                      <w:noProof/>
                    </w:rPr>
                  </w:pPr>
                  <w:r>
                    <w:t xml:space="preserve">Abbildung </w:t>
                  </w:r>
                  <w:fldSimple w:instr=" SEQ Abbildung \* ARABIC ">
                    <w:r w:rsidR="000831FE">
                      <w:rPr>
                        <w:noProof/>
                      </w:rPr>
                      <w:t>3</w:t>
                    </w:r>
                  </w:fldSimple>
                  <w:r>
                    <w:t>; Wendeventil auf HC32</w:t>
                  </w:r>
                  <w:r w:rsidR="005140A7">
                    <w:t>-12/16</w:t>
                  </w:r>
                </w:p>
              </w:txbxContent>
            </v:textbox>
            <w10:wrap type="tight"/>
          </v:shape>
        </w:pict>
      </w:r>
      <w:r w:rsidR="00192207">
        <w:rPr>
          <w:noProof/>
        </w:rPr>
        <w:drawing>
          <wp:anchor distT="0" distB="0" distL="114300" distR="114300" simplePos="0" relativeHeight="251600384" behindDoc="1" locked="0" layoutInCell="1" allowOverlap="1" wp14:anchorId="306CB46C" wp14:editId="5A54A4C4">
            <wp:simplePos x="0" y="0"/>
            <wp:positionH relativeFrom="column">
              <wp:posOffset>1998728</wp:posOffset>
            </wp:positionH>
            <wp:positionV relativeFrom="paragraph">
              <wp:posOffset>5703450</wp:posOffset>
            </wp:positionV>
            <wp:extent cx="3963670" cy="2419985"/>
            <wp:effectExtent l="0" t="0" r="0" b="0"/>
            <wp:wrapTight wrapText="bothSides">
              <wp:wrapPolygon edited="0">
                <wp:start x="0" y="0"/>
                <wp:lineTo x="0" y="21467"/>
                <wp:lineTo x="21437" y="21467"/>
                <wp:lineTo x="21437"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3670" cy="2419985"/>
                    </a:xfrm>
                    <a:prstGeom prst="rect">
                      <a:avLst/>
                    </a:prstGeom>
                  </pic:spPr>
                </pic:pic>
              </a:graphicData>
            </a:graphic>
            <wp14:sizeRelH relativeFrom="margin">
              <wp14:pctWidth>0</wp14:pctWidth>
            </wp14:sizeRelH>
            <wp14:sizeRelV relativeFrom="margin">
              <wp14:pctHeight>0</wp14:pctHeight>
            </wp14:sizeRelV>
          </wp:anchor>
        </w:drawing>
      </w:r>
      <w:r w:rsidR="001F02D1" w:rsidRPr="001F02D1">
        <w:t>Beim Hydromat werden Steuerventile für die Bearbeitungseinheiten in der Regel an der Ringleitung montiert. Die Ringleitung besteht aus einzelnen Segmenten, die fest miteinander verbunden sind. Sie versorgt sämtliche Hydraulikventile mit einer P-Versorgungsleitung und einer T-Tankleitung. Die Ringleitung transportiert neben der Hydraulik auch Schmierung, Sperrluft und weitere Medien.</w:t>
      </w:r>
      <w:r w:rsidR="001F02D1">
        <w:t xml:space="preserve"> </w:t>
      </w:r>
      <w:r w:rsidR="001F02D1" w:rsidRPr="001F02D1">
        <w:t>Die Anzahl der Platten, an denen ein Ventil angeschlossen werden kann, ist begrenzt. Bei</w:t>
      </w:r>
      <w:r w:rsidR="001F02D1">
        <w:t xml:space="preserve"> der</w:t>
      </w:r>
      <w:r w:rsidR="001F02D1" w:rsidRPr="001F02D1">
        <w:t xml:space="preserve"> HC25-12 gibt es 24 Plätze und bei </w:t>
      </w:r>
      <w:r w:rsidR="001F02D1">
        <w:t xml:space="preserve">der </w:t>
      </w:r>
      <w:r w:rsidR="001F02D1" w:rsidRPr="001F02D1">
        <w:t>HC32-12/16 gibt es 32 Plätze.</w:t>
      </w:r>
      <w:r w:rsidR="001F02D1">
        <w:t xml:space="preserve"> </w:t>
      </w:r>
      <w:r w:rsidR="00F20374" w:rsidRPr="00F20374">
        <w:t>Bei komplexen Maschinen mit vielen Vertikaleinheiten und CNC-Schlitten sind die Plätze oft zu knapp.</w:t>
      </w:r>
      <w:r w:rsidR="00192207" w:rsidRPr="00192207">
        <w:t xml:space="preserve"> Bei den meisten Hydromaten wird die Funktion des Wendens genutzt</w:t>
      </w:r>
      <w:r w:rsidR="005140A7">
        <w:t xml:space="preserve">. Dies ermöglicht erst eine </w:t>
      </w:r>
      <w:r w:rsidR="00412314">
        <w:t>zweiseitige</w:t>
      </w:r>
      <w:r w:rsidR="005140A7">
        <w:t xml:space="preserve"> </w:t>
      </w:r>
      <w:r w:rsidR="00412314">
        <w:t>Bearbeitung</w:t>
      </w:r>
      <w:r w:rsidR="005140A7">
        <w:t>.</w:t>
      </w:r>
      <w:r w:rsidR="00192207" w:rsidRPr="00192207">
        <w:t xml:space="preserve"> </w:t>
      </w:r>
      <w:r w:rsidR="005140A7">
        <w:t>D</w:t>
      </w:r>
      <w:r w:rsidR="00192207" w:rsidRPr="00192207">
        <w:t xml:space="preserve">aher ist die Tatsache, dass </w:t>
      </w:r>
      <w:r w:rsidR="00412314">
        <w:t>dieses</w:t>
      </w:r>
      <w:r w:rsidR="00192207" w:rsidRPr="00192207">
        <w:t xml:space="preserve"> Ventil zwischen 2 bis 3 Plätze </w:t>
      </w:r>
      <w:r w:rsidR="005140A7">
        <w:t xml:space="preserve">in </w:t>
      </w:r>
      <w:r w:rsidR="00412314">
        <w:t>Anspruch</w:t>
      </w:r>
      <w:r w:rsidR="005140A7">
        <w:t xml:space="preserve"> </w:t>
      </w:r>
      <w:r w:rsidR="00412314">
        <w:t>nimmt,</w:t>
      </w:r>
      <w:r w:rsidR="005140A7">
        <w:t xml:space="preserve"> ein </w:t>
      </w:r>
      <w:r w:rsidR="00412314">
        <w:t>wesentlicher</w:t>
      </w:r>
      <w:r w:rsidR="005140A7">
        <w:t xml:space="preserve"> </w:t>
      </w:r>
      <w:del w:id="40" w:author="Natacha Walther" w:date="2024-03-17T17:24:00Z">
        <w:r w:rsidR="005140A7" w:rsidDel="007A6626">
          <w:delText>umstand</w:delText>
        </w:r>
      </w:del>
      <w:ins w:id="41" w:author="Natacha Walther" w:date="2024-03-17T17:24:00Z">
        <w:r w:rsidR="007A6626">
          <w:t>U</w:t>
        </w:r>
        <w:r w:rsidR="007A6626">
          <w:t>mstand</w:t>
        </w:r>
      </w:ins>
      <w:r w:rsidR="005140A7">
        <w:t>.</w:t>
      </w:r>
    </w:p>
    <w:p w14:paraId="0DF26B74" w14:textId="77777777" w:rsidR="005140A7" w:rsidRDefault="005140A7" w:rsidP="00292F67"/>
    <w:p w14:paraId="2DC4603A" w14:textId="77777777" w:rsidR="005140A7" w:rsidRDefault="005140A7" w:rsidP="00292F67"/>
    <w:p w14:paraId="2C665726" w14:textId="77777777" w:rsidR="005140A7" w:rsidRDefault="005140A7" w:rsidP="00292F67"/>
    <w:p w14:paraId="02E03339" w14:textId="77777777" w:rsidR="005140A7" w:rsidRDefault="005140A7" w:rsidP="00292F67"/>
    <w:p w14:paraId="4F5F6551" w14:textId="33978B55" w:rsidR="005140A7" w:rsidRDefault="005140A7" w:rsidP="00292F67">
      <w:r>
        <w:t xml:space="preserve">Bei einer HC25-12 Werden </w:t>
      </w:r>
      <w:del w:id="42" w:author="Natacha Walther" w:date="2024-03-17T17:24:00Z">
        <w:r w:rsidDel="007A6626">
          <w:delText xml:space="preserve">Zwei </w:delText>
        </w:r>
      </w:del>
      <w:ins w:id="43" w:author="Natacha Walther" w:date="2024-03-17T17:24:00Z">
        <w:r w:rsidR="007A6626">
          <w:t>z</w:t>
        </w:r>
        <w:r w:rsidR="007A6626">
          <w:t xml:space="preserve">wei </w:t>
        </w:r>
      </w:ins>
      <w:r>
        <w:t xml:space="preserve">Ventilplätze </w:t>
      </w:r>
      <w:r w:rsidR="00412314">
        <w:t>komplett</w:t>
      </w:r>
      <w:r>
        <w:t xml:space="preserve"> belegt</w:t>
      </w:r>
      <w:ins w:id="44" w:author="Natacha Walther" w:date="2024-03-17T17:24:00Z">
        <w:r w:rsidR="007A6626">
          <w:t xml:space="preserve">, </w:t>
        </w:r>
        <w:proofErr w:type="spellStart"/>
        <w:r w:rsidR="007A6626">
          <w:t>wobei</w:t>
        </w:r>
      </w:ins>
      <w:del w:id="45" w:author="Natacha Walther" w:date="2024-03-17T17:24:00Z">
        <w:r w:rsidDel="007A6626">
          <w:delText xml:space="preserve"> und </w:delText>
        </w:r>
      </w:del>
      <w:r>
        <w:t>der</w:t>
      </w:r>
      <w:proofErr w:type="spellEnd"/>
      <w:r>
        <w:t xml:space="preserve"> Orange </w:t>
      </w:r>
      <w:r w:rsidR="00412314">
        <w:t>Markierte</w:t>
      </w:r>
      <w:r>
        <w:t xml:space="preserve"> </w:t>
      </w:r>
      <w:del w:id="46" w:author="Natacha Walther" w:date="2024-03-17T17:24:00Z">
        <w:r w:rsidDel="007A6626">
          <w:delText xml:space="preserve">ist </w:delText>
        </w:r>
      </w:del>
      <w:r>
        <w:t>eingeschränkt nutzbar</w:t>
      </w:r>
      <w:ins w:id="47" w:author="Natacha Walther" w:date="2024-03-17T17:24:00Z">
        <w:r w:rsidR="007A6626" w:rsidRPr="007A6626">
          <w:t xml:space="preserve"> </w:t>
        </w:r>
        <w:r w:rsidR="007A6626">
          <w:t>ist</w:t>
        </w:r>
      </w:ins>
      <w:r>
        <w:t>.</w:t>
      </w:r>
      <w:ins w:id="48" w:author="Natacha Walther" w:date="2024-03-17T17:24:00Z">
        <w:r w:rsidR="007A6626">
          <w:t xml:space="preserve"> -&gt; Bild oben oder unten vom </w:t>
        </w:r>
      </w:ins>
      <w:ins w:id="49" w:author="Natacha Walther" w:date="2024-03-17T17:25:00Z">
        <w:r w:rsidR="007A6626">
          <w:t>Text</w:t>
        </w:r>
      </w:ins>
    </w:p>
    <w:p w14:paraId="46973130" w14:textId="77777777" w:rsidR="005140A7" w:rsidRDefault="005140A7" w:rsidP="00292F67"/>
    <w:p w14:paraId="086AB05F" w14:textId="77777777" w:rsidR="005140A7" w:rsidRDefault="005140A7" w:rsidP="00292F67"/>
    <w:p w14:paraId="221E6A9D" w14:textId="77777777" w:rsidR="005140A7" w:rsidRDefault="005140A7" w:rsidP="00292F67"/>
    <w:p w14:paraId="2BEC008E" w14:textId="77777777" w:rsidR="005140A7" w:rsidRDefault="005140A7" w:rsidP="00292F67"/>
    <w:p w14:paraId="40112022" w14:textId="77777777" w:rsidR="005140A7" w:rsidRDefault="005140A7" w:rsidP="00292F67"/>
    <w:p w14:paraId="6A021137" w14:textId="77777777" w:rsidR="005140A7" w:rsidRDefault="005140A7" w:rsidP="00292F67"/>
    <w:p w14:paraId="57578D66" w14:textId="1B73D61A" w:rsidR="00DE668D" w:rsidRDefault="005140A7" w:rsidP="00292F67">
      <w:r>
        <w:t xml:space="preserve">Bei einer HC32-12/16 werden auf </w:t>
      </w:r>
      <w:del w:id="50" w:author="Natacha Walther" w:date="2024-03-17T17:25:00Z">
        <w:r w:rsidDel="007A6626">
          <w:delText xml:space="preserve">grund </w:delText>
        </w:r>
      </w:del>
      <w:ins w:id="51" w:author="Natacha Walther" w:date="2024-03-17T17:25:00Z">
        <w:r w:rsidR="007A6626">
          <w:t>G</w:t>
        </w:r>
        <w:r w:rsidR="007A6626">
          <w:t xml:space="preserve">rund </w:t>
        </w:r>
      </w:ins>
      <w:r>
        <w:t xml:space="preserve">des geringeren Teilungswinkel sogar drei Ventilplätze in </w:t>
      </w:r>
      <w:del w:id="52" w:author="Natacha Walther" w:date="2024-03-17T17:26:00Z">
        <w:r w:rsidDel="007A6626">
          <w:delText xml:space="preserve">anspruch </w:delText>
        </w:r>
      </w:del>
      <w:ins w:id="53" w:author="Natacha Walther" w:date="2024-03-17T17:26:00Z">
        <w:r w:rsidR="007A6626">
          <w:t>A</w:t>
        </w:r>
        <w:r w:rsidR="007A6626">
          <w:t xml:space="preserve">nspruch </w:t>
        </w:r>
      </w:ins>
      <w:r>
        <w:t>genommen.</w:t>
      </w:r>
      <w:ins w:id="54" w:author="Natacha Walther" w:date="2024-03-17T17:26:00Z">
        <w:r w:rsidR="007A6626">
          <w:t xml:space="preserve"> -&gt; Same mit Bild</w:t>
        </w:r>
      </w:ins>
    </w:p>
    <w:p w14:paraId="53CCD22D" w14:textId="77777777" w:rsidR="00DE668D" w:rsidRDefault="00DE668D">
      <w:r>
        <w:br w:type="page"/>
      </w:r>
    </w:p>
    <w:p w14:paraId="0C1498F4" w14:textId="77777777" w:rsidR="00DE668D" w:rsidRDefault="00DE668D" w:rsidP="00DE668D">
      <w:pPr>
        <w:spacing w:after="0"/>
        <w:rPr>
          <w:b/>
          <w:bCs/>
        </w:rPr>
      </w:pPr>
      <w:r w:rsidRPr="00DE668D">
        <w:rPr>
          <w:b/>
          <w:bCs/>
        </w:rPr>
        <w:lastRenderedPageBreak/>
        <w:t>Lastenheft</w:t>
      </w:r>
    </w:p>
    <w:p w14:paraId="7F5C4489" w14:textId="77777777" w:rsidR="00DE668D" w:rsidRPr="00DE668D" w:rsidRDefault="00DE668D" w:rsidP="00DE668D">
      <w:pPr>
        <w:spacing w:after="0"/>
        <w:rPr>
          <w:b/>
          <w:bCs/>
        </w:rPr>
      </w:pPr>
    </w:p>
    <w:p w14:paraId="0D3C88C8" w14:textId="77777777" w:rsidR="00DE668D" w:rsidRDefault="00DE668D" w:rsidP="00DE668D">
      <w:pPr>
        <w:spacing w:after="0"/>
      </w:pPr>
      <w:r>
        <w:t>1. Funktion:</w:t>
      </w:r>
    </w:p>
    <w:p w14:paraId="665826B6" w14:textId="4640337A" w:rsidR="00DE668D" w:rsidRDefault="00DE668D" w:rsidP="00DE668D">
      <w:pPr>
        <w:pStyle w:val="Listenabsatz"/>
        <w:numPr>
          <w:ilvl w:val="0"/>
          <w:numId w:val="8"/>
        </w:numPr>
        <w:spacing w:after="0"/>
      </w:pPr>
      <w:r>
        <w:t xml:space="preserve">Das Wendeventil verdeckt </w:t>
      </w:r>
      <w:del w:id="55" w:author="Natacha Walther" w:date="2024-03-17T17:34:00Z">
        <w:r w:rsidDel="003B2D8D">
          <w:delText xml:space="preserve">2 </w:delText>
        </w:r>
      </w:del>
      <w:commentRangeStart w:id="56"/>
      <w:ins w:id="57" w:author="Natacha Walther" w:date="2024-03-17T17:34:00Z">
        <w:r w:rsidR="003B2D8D">
          <w:t>zwei</w:t>
        </w:r>
        <w:r w:rsidR="003B2D8D">
          <w:t xml:space="preserve"> </w:t>
        </w:r>
        <w:commentRangeEnd w:id="56"/>
        <w:r w:rsidR="003B2D8D">
          <w:rPr>
            <w:rStyle w:val="Kommentarzeichen"/>
          </w:rPr>
          <w:commentReference w:id="56"/>
        </w:r>
      </w:ins>
      <w:r>
        <w:t xml:space="preserve">Ventilplatten, so dass </w:t>
      </w:r>
      <w:del w:id="58" w:author="Natacha Walther" w:date="2024-03-17T17:34:00Z">
        <w:r w:rsidDel="003B2D8D">
          <w:delText xml:space="preserve">1 </w:delText>
        </w:r>
      </w:del>
      <w:ins w:id="59" w:author="Natacha Walther" w:date="2024-03-17T17:34:00Z">
        <w:r w:rsidR="003B2D8D">
          <w:t>eine</w:t>
        </w:r>
        <w:r w:rsidR="003B2D8D">
          <w:t xml:space="preserve"> </w:t>
        </w:r>
      </w:ins>
      <w:r>
        <w:t xml:space="preserve">Bearbeitungseinheit zusätzlich </w:t>
      </w:r>
    </w:p>
    <w:p w14:paraId="5ED20DF3" w14:textId="77777777" w:rsidR="00DE668D" w:rsidRDefault="00DE668D" w:rsidP="00DE668D">
      <w:pPr>
        <w:pStyle w:val="Listenabsatz"/>
        <w:spacing w:after="0"/>
      </w:pPr>
      <w:r>
        <w:t>angeschlossen werden kann. [M]</w:t>
      </w:r>
    </w:p>
    <w:p w14:paraId="3B6E0A74" w14:textId="53FF4108" w:rsidR="00DE668D" w:rsidRDefault="00DE668D" w:rsidP="00DE668D">
      <w:pPr>
        <w:pStyle w:val="Listenabsatz"/>
        <w:numPr>
          <w:ilvl w:val="0"/>
          <w:numId w:val="8"/>
        </w:numPr>
        <w:spacing w:after="0"/>
      </w:pPr>
      <w:r>
        <w:t xml:space="preserve">Das Wendeventil verdeckt </w:t>
      </w:r>
      <w:del w:id="60" w:author="Natacha Walther" w:date="2024-03-17T17:34:00Z">
        <w:r w:rsidDel="003B2D8D">
          <w:delText xml:space="preserve">1 </w:delText>
        </w:r>
      </w:del>
      <w:ins w:id="61" w:author="Natacha Walther" w:date="2024-03-17T17:34:00Z">
        <w:r w:rsidR="003B2D8D">
          <w:t>eine</w:t>
        </w:r>
        <w:r w:rsidR="003B2D8D">
          <w:t xml:space="preserve"> </w:t>
        </w:r>
      </w:ins>
      <w:r>
        <w:t xml:space="preserve">Ventilplatte, so dass 2 Bearbeitungseinheiten zusätzlich </w:t>
      </w:r>
    </w:p>
    <w:p w14:paraId="0793E28E" w14:textId="77777777" w:rsidR="00DE668D" w:rsidRDefault="00DE668D" w:rsidP="00DE668D">
      <w:pPr>
        <w:pStyle w:val="Listenabsatz"/>
        <w:spacing w:after="0"/>
      </w:pPr>
      <w:r>
        <w:t>angeschlossen werden können. [W 30%]</w:t>
      </w:r>
    </w:p>
    <w:p w14:paraId="4F670FF7" w14:textId="5FAF804E" w:rsidR="00DE668D" w:rsidRDefault="00DE668D" w:rsidP="00DE668D">
      <w:pPr>
        <w:pStyle w:val="Listenabsatz"/>
        <w:numPr>
          <w:ilvl w:val="0"/>
          <w:numId w:val="8"/>
        </w:numPr>
        <w:spacing w:after="0"/>
      </w:pPr>
      <w:r>
        <w:t>Hydraulisch gleiche Funktion wie 4.07.004-46 [M]</w:t>
      </w:r>
    </w:p>
    <w:p w14:paraId="048CC5E0" w14:textId="470BE505" w:rsidR="00DE668D" w:rsidRDefault="00DE668D" w:rsidP="00DE668D">
      <w:pPr>
        <w:pStyle w:val="Listenabsatz"/>
        <w:numPr>
          <w:ilvl w:val="0"/>
          <w:numId w:val="8"/>
        </w:numPr>
        <w:spacing w:after="0"/>
      </w:pPr>
      <w:r>
        <w:t>Mit Umbaumassnahme gleiche Funktion wie 4.07.004-45 [M]</w:t>
      </w:r>
    </w:p>
    <w:p w14:paraId="543CBBAB" w14:textId="53540329" w:rsidR="00DE668D" w:rsidRDefault="00DE668D" w:rsidP="00DE668D">
      <w:pPr>
        <w:pStyle w:val="Listenabsatz"/>
        <w:numPr>
          <w:ilvl w:val="0"/>
          <w:numId w:val="8"/>
        </w:numPr>
        <w:spacing w:after="0"/>
      </w:pPr>
      <w:r>
        <w:t xml:space="preserve">Das Ventil inklusiv Einkaufsteile ist so ausgelegt, sodass ein Betrieb mit 120 bar </w:t>
      </w:r>
      <w:r>
        <w:br/>
        <w:t>möglich ist. [M]</w:t>
      </w:r>
    </w:p>
    <w:p w14:paraId="0C99B7AE" w14:textId="77777777" w:rsidR="00DE668D" w:rsidRDefault="00DE668D" w:rsidP="00DE668D">
      <w:pPr>
        <w:pStyle w:val="Listenabsatz"/>
        <w:numPr>
          <w:ilvl w:val="0"/>
          <w:numId w:val="8"/>
        </w:numPr>
        <w:spacing w:after="0"/>
      </w:pPr>
      <w:r>
        <w:t>Annäherungsrechnung/ Kontrollrechnung von kritischen Teilen/Bereichen. [W 50%]</w:t>
      </w:r>
    </w:p>
    <w:p w14:paraId="2FBD58D5" w14:textId="77777777" w:rsidR="00DE668D" w:rsidRDefault="00DE668D" w:rsidP="00DE668D">
      <w:pPr>
        <w:pStyle w:val="Listenabsatz"/>
        <w:numPr>
          <w:ilvl w:val="0"/>
          <w:numId w:val="8"/>
        </w:numPr>
        <w:spacing w:after="0"/>
      </w:pPr>
      <w:r>
        <w:t>Die Schaltzeit der gewählten Ventile ist jeweils geringer als 60ms [W 20%]</w:t>
      </w:r>
    </w:p>
    <w:p w14:paraId="30B97D34" w14:textId="77777777" w:rsidR="00DE668D" w:rsidRDefault="00DE668D" w:rsidP="00DE668D">
      <w:pPr>
        <w:pStyle w:val="Listenabsatz"/>
        <w:numPr>
          <w:ilvl w:val="0"/>
          <w:numId w:val="8"/>
        </w:numPr>
        <w:spacing w:after="0"/>
      </w:pPr>
      <w:r>
        <w:t>Ein Volumenstrom im Ventilblock von 10 l/min ist zu erreichen. (W = 6m/sec) [M]</w:t>
      </w:r>
    </w:p>
    <w:p w14:paraId="2187793D" w14:textId="549D46FF" w:rsidR="00DE668D" w:rsidRDefault="00DE668D" w:rsidP="00DE668D">
      <w:pPr>
        <w:pStyle w:val="Listenabsatz"/>
        <w:numPr>
          <w:ilvl w:val="0"/>
          <w:numId w:val="8"/>
        </w:numPr>
        <w:spacing w:after="0"/>
      </w:pPr>
      <w:r>
        <w:t>Der Volumenstrom der Ventile (Einkaufsteil) von 15 l/min ist zu erreichen. [M]</w:t>
      </w:r>
    </w:p>
    <w:p w14:paraId="6542CD29" w14:textId="77777777" w:rsidR="00DE668D" w:rsidRDefault="00DE668D" w:rsidP="00DE668D">
      <w:pPr>
        <w:spacing w:after="0"/>
      </w:pPr>
      <w:r>
        <w:t>2. Bedienbarkeit:</w:t>
      </w:r>
    </w:p>
    <w:p w14:paraId="0703643E" w14:textId="77777777" w:rsidR="00DE668D" w:rsidRDefault="00DE668D" w:rsidP="00DE668D">
      <w:pPr>
        <w:pStyle w:val="Listenabsatz"/>
        <w:numPr>
          <w:ilvl w:val="0"/>
          <w:numId w:val="9"/>
        </w:numPr>
        <w:spacing w:after="0"/>
      </w:pPr>
      <w:r>
        <w:t>Alle Ventile (Einkaufteile) können auf der Gesamtmaschine (HC25-12) am eingebauten Wendeventil direkt ersetzt werden. [W 30%]</w:t>
      </w:r>
    </w:p>
    <w:p w14:paraId="32CEE9A2" w14:textId="77777777" w:rsidR="00DE668D" w:rsidRDefault="00DE668D" w:rsidP="00DE668D">
      <w:pPr>
        <w:pStyle w:val="Listenabsatz"/>
        <w:numPr>
          <w:ilvl w:val="0"/>
          <w:numId w:val="9"/>
        </w:numPr>
        <w:spacing w:after="0"/>
      </w:pPr>
      <w:r>
        <w:t>Alle Ventile (Einkaufteile) verfügen über eine mechanische Auslösung, welche im eingebauten Zustand betätigt werden kann. [M]</w:t>
      </w:r>
    </w:p>
    <w:p w14:paraId="67DDB53E" w14:textId="3EAA5CAE" w:rsidR="00DE668D" w:rsidRDefault="00DE668D" w:rsidP="00DE668D">
      <w:pPr>
        <w:pStyle w:val="Listenabsatz"/>
        <w:numPr>
          <w:ilvl w:val="0"/>
          <w:numId w:val="9"/>
        </w:numPr>
        <w:spacing w:after="0"/>
      </w:pPr>
      <w:r>
        <w:t xml:space="preserve">Das Ersetzen der Ventile (Einkaufsteil) ist ohne Spezialvorrichtung/ Werkzeug </w:t>
      </w:r>
      <w:r>
        <w:br/>
        <w:t>möglich [W 40%]</w:t>
      </w:r>
    </w:p>
    <w:p w14:paraId="3F7EFE3D" w14:textId="77777777" w:rsidR="00DE668D" w:rsidRDefault="00DE668D" w:rsidP="00DE668D">
      <w:pPr>
        <w:spacing w:after="0"/>
      </w:pPr>
      <w:r>
        <w:t>3. Ressourcen:</w:t>
      </w:r>
    </w:p>
    <w:p w14:paraId="05EC4786" w14:textId="77777777" w:rsidR="00DE668D" w:rsidRDefault="00DE668D" w:rsidP="00DE668D">
      <w:pPr>
        <w:spacing w:after="0"/>
      </w:pPr>
      <w:r>
        <w:t xml:space="preserve">(Die aktuell verwendeten Ventile haben ein Einkaufspreis von </w:t>
      </w:r>
      <w:commentRangeStart w:id="62"/>
      <w:r>
        <w:t>3100.- bis 3600.-)</w:t>
      </w:r>
      <w:commentRangeEnd w:id="62"/>
      <w:r w:rsidR="003B2D8D">
        <w:rPr>
          <w:rStyle w:val="Kommentarzeichen"/>
        </w:rPr>
        <w:commentReference w:id="62"/>
      </w:r>
    </w:p>
    <w:p w14:paraId="12798A39" w14:textId="77777777" w:rsidR="00DE668D" w:rsidRDefault="00DE668D" w:rsidP="00DE668D">
      <w:pPr>
        <w:pStyle w:val="Listenabsatz"/>
        <w:numPr>
          <w:ilvl w:val="0"/>
          <w:numId w:val="10"/>
        </w:numPr>
        <w:spacing w:after="0"/>
      </w:pPr>
      <w:r>
        <w:t xml:space="preserve">Alle Ventile (Einkaufsteile) wenn möglich von unseren Hauptlieferanten z.B. </w:t>
      </w:r>
      <w:r>
        <w:br/>
        <w:t>Bosch, HAWE, Parker, Bucher. [W 30%]</w:t>
      </w:r>
    </w:p>
    <w:p w14:paraId="37273E5E" w14:textId="77777777" w:rsidR="00DE668D" w:rsidRDefault="00DE668D" w:rsidP="00DE668D">
      <w:pPr>
        <w:pStyle w:val="Listenabsatz"/>
        <w:numPr>
          <w:ilvl w:val="0"/>
          <w:numId w:val="10"/>
        </w:numPr>
        <w:spacing w:after="0"/>
      </w:pPr>
      <w:r>
        <w:t>Es sind nach Möglichkeit lagerhaltige Teile einzuplanen. [W 20%]</w:t>
      </w:r>
    </w:p>
    <w:p w14:paraId="7976A06F" w14:textId="77777777" w:rsidR="00DE668D" w:rsidRDefault="00DE668D" w:rsidP="00DE668D">
      <w:pPr>
        <w:pStyle w:val="Listenabsatz"/>
        <w:numPr>
          <w:ilvl w:val="0"/>
          <w:numId w:val="10"/>
        </w:numPr>
        <w:spacing w:after="0"/>
      </w:pPr>
      <w:r>
        <w:t>Die Beschaffung, Material- und Herstellkosten sind max. 5500.- [M]</w:t>
      </w:r>
    </w:p>
    <w:p w14:paraId="5DCD319B" w14:textId="4695BCBE" w:rsidR="00DE668D" w:rsidRDefault="00DE668D" w:rsidP="00DE668D">
      <w:pPr>
        <w:pStyle w:val="Listenabsatz"/>
        <w:numPr>
          <w:ilvl w:val="0"/>
          <w:numId w:val="10"/>
        </w:numPr>
        <w:spacing w:after="0"/>
      </w:pPr>
      <w:r>
        <w:t>Die Beschaffung, Material- und Herstellkosten sind max. 3800.- [W 50%]</w:t>
      </w:r>
    </w:p>
    <w:p w14:paraId="23F4F382" w14:textId="77777777" w:rsidR="00DE668D" w:rsidRDefault="00DE668D" w:rsidP="00DE668D">
      <w:pPr>
        <w:spacing w:after="0"/>
      </w:pPr>
      <w:r>
        <w:t>4. Ergebnis:</w:t>
      </w:r>
    </w:p>
    <w:p w14:paraId="50D4E032" w14:textId="77777777" w:rsidR="00DE668D" w:rsidRDefault="00DE668D" w:rsidP="00DE668D">
      <w:pPr>
        <w:pStyle w:val="Listenabsatz"/>
        <w:numPr>
          <w:ilvl w:val="0"/>
          <w:numId w:val="11"/>
        </w:numPr>
        <w:spacing w:after="0"/>
      </w:pPr>
      <w:r>
        <w:t>Es sollen ETW-Nr. (Entwurf) als Zeichnungsnummern erstellt werden. [M]</w:t>
      </w:r>
    </w:p>
    <w:p w14:paraId="1EB7260B" w14:textId="77777777" w:rsidR="00DE668D" w:rsidRDefault="00DE668D" w:rsidP="00DE668D">
      <w:pPr>
        <w:pStyle w:val="Listenabsatz"/>
        <w:numPr>
          <w:ilvl w:val="0"/>
          <w:numId w:val="11"/>
        </w:numPr>
        <w:spacing w:after="0"/>
      </w:pPr>
      <w:r>
        <w:t>Ein Schema, das dem Aufbau der Neukonstruktion entspricht, ist zu erstellen. Dabei ist es sinngemäss dem Schema des alten Wendeventils. (nicht Normgerecht) [M]</w:t>
      </w:r>
    </w:p>
    <w:p w14:paraId="12560FF4" w14:textId="77777777" w:rsidR="00DE668D" w:rsidRDefault="00DE668D" w:rsidP="00DE668D">
      <w:pPr>
        <w:pStyle w:val="Listenabsatz"/>
        <w:numPr>
          <w:ilvl w:val="0"/>
          <w:numId w:val="11"/>
        </w:numPr>
        <w:spacing w:after="0"/>
      </w:pPr>
      <w:r>
        <w:t xml:space="preserve">Neben einer Konstruktion wird eine Stückliste und Herstell- Baugruppenzeichnungen </w:t>
      </w:r>
      <w:r>
        <w:br/>
        <w:t>erstellt. [M]</w:t>
      </w:r>
    </w:p>
    <w:p w14:paraId="2C13808D" w14:textId="77777777" w:rsidR="00DE668D" w:rsidRDefault="00DE668D" w:rsidP="00DE668D">
      <w:pPr>
        <w:pStyle w:val="Listenabsatz"/>
        <w:numPr>
          <w:ilvl w:val="0"/>
          <w:numId w:val="11"/>
        </w:numPr>
        <w:spacing w:after="0"/>
      </w:pPr>
      <w:r>
        <w:t>Es wird ein Konzept vorgelegt, wobei eine behandelte Teilvariante Patronenventile beinhalten. [M]</w:t>
      </w:r>
    </w:p>
    <w:p w14:paraId="4F68587D" w14:textId="1EAF9A52" w:rsidR="00DE668D" w:rsidRDefault="00DE668D" w:rsidP="00DE668D">
      <w:pPr>
        <w:pStyle w:val="Listenabsatz"/>
        <w:numPr>
          <w:ilvl w:val="0"/>
          <w:numId w:val="11"/>
        </w:numPr>
        <w:spacing w:after="0"/>
      </w:pPr>
      <w:r>
        <w:t xml:space="preserve">Es wird ein Konzept für die Verschlauchung zwischen Ventil und Wendeeinheit </w:t>
      </w:r>
      <w:r>
        <w:br/>
        <w:t>erstellt. [W 60%]</w:t>
      </w:r>
    </w:p>
    <w:p w14:paraId="4FEB2018" w14:textId="77777777" w:rsidR="00DE668D" w:rsidRDefault="00DE668D" w:rsidP="00DE668D">
      <w:pPr>
        <w:spacing w:after="0"/>
      </w:pPr>
    </w:p>
    <w:p w14:paraId="5261D360" w14:textId="5734B71E" w:rsidR="005140A7" w:rsidRDefault="00DE668D" w:rsidP="00DE668D">
      <w:pPr>
        <w:spacing w:after="0"/>
      </w:pPr>
      <w:commentRangeStart w:id="63"/>
      <w:r>
        <w:t>[M] = Mussziel, [W] = Wunschziel, 0%-100% = Gewichtung der Wünsch</w:t>
      </w:r>
      <w:ins w:id="64" w:author="Natacha Walther" w:date="2024-03-17T17:41:00Z">
        <w:r w:rsidR="00E857B1">
          <w:t>e</w:t>
        </w:r>
      </w:ins>
      <w:commentRangeEnd w:id="63"/>
      <w:ins w:id="65" w:author="Natacha Walther" w:date="2024-03-17T17:42:00Z">
        <w:r w:rsidR="00E857B1">
          <w:rPr>
            <w:rStyle w:val="Kommentarzeichen"/>
          </w:rPr>
          <w:commentReference w:id="63"/>
        </w:r>
      </w:ins>
    </w:p>
    <w:p w14:paraId="15B71B79" w14:textId="77777777" w:rsidR="00DE668D" w:rsidRDefault="00DE668D" w:rsidP="00DE668D">
      <w:pPr>
        <w:spacing w:after="0"/>
      </w:pPr>
    </w:p>
    <w:p w14:paraId="688E1469" w14:textId="77777777" w:rsidR="00DE668D" w:rsidRDefault="00DE668D" w:rsidP="00DE668D">
      <w:pPr>
        <w:spacing w:after="0"/>
      </w:pPr>
    </w:p>
    <w:p w14:paraId="3641390E" w14:textId="77777777" w:rsidR="00F21DBB" w:rsidRDefault="00F21DBB" w:rsidP="00292F67"/>
    <w:p w14:paraId="7F36A659" w14:textId="4E9DD06D" w:rsidR="00F21DBB" w:rsidRDefault="00F21DBB" w:rsidP="00F21DBB">
      <w:commentRangeStart w:id="66"/>
      <w:r>
        <w:t xml:space="preserve">Ein Ausschnitt aus der Aufgabenstellung im Anhang unter </w:t>
      </w:r>
      <w:r w:rsidRPr="00137F6B">
        <w:rPr>
          <w:b/>
          <w:bCs/>
          <w:i/>
          <w:iCs/>
        </w:rPr>
        <w:t>Infomieren/</w:t>
      </w:r>
      <w:r>
        <w:rPr>
          <w:b/>
          <w:bCs/>
          <w:i/>
          <w:iCs/>
        </w:rPr>
        <w:t>Aufgabenstellung</w:t>
      </w:r>
      <w:r>
        <w:t xml:space="preserve"> ist das gesamte Dokument abgelegt.</w:t>
      </w:r>
      <w:commentRangeEnd w:id="66"/>
      <w:r w:rsidR="00E857B1">
        <w:rPr>
          <w:rStyle w:val="Kommentarzeichen"/>
        </w:rPr>
        <w:commentReference w:id="66"/>
      </w:r>
    </w:p>
    <w:p w14:paraId="1EA1467F" w14:textId="5A136CC9" w:rsidR="00FF08FA" w:rsidRPr="00247AF5" w:rsidRDefault="00C82AD3" w:rsidP="00292F67">
      <w:r w:rsidRPr="00B60E77">
        <w:br w:type="page"/>
      </w:r>
    </w:p>
    <w:p w14:paraId="31B1B2A0" w14:textId="67A4EE54" w:rsidR="00747103" w:rsidRDefault="00747103" w:rsidP="004F5B63">
      <w:pPr>
        <w:pStyle w:val="berschrift1"/>
        <w:rPr>
          <w:ins w:id="67" w:author="Natacha Walther" w:date="2024-03-17T17:46:00Z"/>
        </w:rPr>
      </w:pPr>
      <w:bookmarkStart w:id="68" w:name="_Toc157689162"/>
      <w:bookmarkStart w:id="69" w:name="_Toc161418934"/>
      <w:r w:rsidRPr="004F5B63">
        <w:lastRenderedPageBreak/>
        <w:t>Informieren</w:t>
      </w:r>
      <w:bookmarkEnd w:id="68"/>
      <w:bookmarkEnd w:id="69"/>
    </w:p>
    <w:p w14:paraId="59FD8842" w14:textId="250AE82B" w:rsidR="00E857B1" w:rsidRPr="00E857B1" w:rsidRDefault="00E857B1" w:rsidP="00E857B1">
      <w:pPr>
        <w:pPrChange w:id="70" w:author="Natacha Walther" w:date="2024-03-17T17:46:00Z">
          <w:pPr>
            <w:pStyle w:val="berschrift1"/>
          </w:pPr>
        </w:pPrChange>
      </w:pPr>
      <w:ins w:id="71" w:author="Natacha Walther" w:date="2024-03-17T17:46:00Z">
        <w:r>
          <w:t xml:space="preserve">auch hier kommt Text rein </w:t>
        </w:r>
        <w:r>
          <w:rPr>
            <w:rFonts w:ascii="Segoe UI Emoji" w:eastAsia="Segoe UI Emoji" w:hAnsi="Segoe UI Emoji" w:cs="Segoe UI Emoji"/>
          </w:rPr>
          <w:t>😊</w:t>
        </w:r>
      </w:ins>
    </w:p>
    <w:p w14:paraId="5F3CBCA2" w14:textId="2C7AD658" w:rsidR="002D155A" w:rsidRDefault="00D01B06" w:rsidP="00F30F97">
      <w:pPr>
        <w:pStyle w:val="berschrift2"/>
      </w:pPr>
      <w:bookmarkStart w:id="72" w:name="_Toc161418935"/>
      <w:r w:rsidRPr="002D155A">
        <w:t xml:space="preserve">Unterschied zwischen </w:t>
      </w:r>
      <w:r w:rsidR="002D155A" w:rsidRPr="002D155A">
        <w:t>4.07.004-45 / -46</w:t>
      </w:r>
      <w:bookmarkEnd w:id="72"/>
    </w:p>
    <w:p w14:paraId="177B40F8" w14:textId="77777777" w:rsidR="00F30F97" w:rsidRPr="00F30F97" w:rsidDel="00E857B1" w:rsidRDefault="00F30F97" w:rsidP="00F30F97">
      <w:pPr>
        <w:rPr>
          <w:del w:id="73" w:author="Natacha Walther" w:date="2024-03-17T17:46:00Z"/>
        </w:rPr>
      </w:pPr>
    </w:p>
    <w:p w14:paraId="21B29ED5" w14:textId="0ED466DB" w:rsidR="00E456EF" w:rsidRDefault="00F30F97">
      <w:del w:id="74" w:author="Natacha Walther" w:date="2024-03-17T17:46:00Z">
        <w:r w:rsidRPr="00F30F97" w:rsidDel="00E857B1">
          <w:delText xml:space="preserve"> </w:delText>
        </w:r>
      </w:del>
      <w:r w:rsidRPr="00F30F97">
        <w:t>Es gibt zwei verschiedene Ventile 4.07.004-45 / -46, da es zwei verschiedene Grö</w:t>
      </w:r>
      <w:r>
        <w:t>ss</w:t>
      </w:r>
      <w:r w:rsidRPr="00F30F97">
        <w:t>en von Wendeeinheiten gibt. Die unterschiedlichen Grö</w:t>
      </w:r>
      <w:r>
        <w:t>ss</w:t>
      </w:r>
      <w:r w:rsidRPr="00F30F97">
        <w:t>en werden je nach Maschinentyp, HC25/12 oder HC32-12/16, eingesetzt. Die grö</w:t>
      </w:r>
      <w:r>
        <w:t>ss</w:t>
      </w:r>
      <w:r w:rsidRPr="00F30F97">
        <w:t>ere Einheit ermöglicht das Wenden grö</w:t>
      </w:r>
      <w:r>
        <w:t>ss</w:t>
      </w:r>
      <w:r w:rsidRPr="00F30F97">
        <w:t>erer Werkstücke, während die kleinere platzsparender ist. Abgesehen von der Grö</w:t>
      </w:r>
      <w:r>
        <w:t>ss</w:t>
      </w:r>
      <w:r w:rsidRPr="00F30F97">
        <w:t xml:space="preserve">e sind die beiden Einheiten sehr ähnlich. Der Grund, warum zwei verschiedene Ventile benötigt werden, hängt von der Art und Weise ab, wie die Endlage der </w:t>
      </w:r>
      <w:r>
        <w:t>Einschiebes</w:t>
      </w:r>
      <w:r w:rsidRPr="00F30F97">
        <w:t xml:space="preserve">tange </w:t>
      </w:r>
      <w:r>
        <w:t>überwacht</w:t>
      </w:r>
      <w:r w:rsidRPr="00F30F97">
        <w:t xml:space="preserve"> wird</w:t>
      </w:r>
      <w:r>
        <w:t xml:space="preserve"> ab</w:t>
      </w:r>
      <w:r w:rsidRPr="00F30F97">
        <w:t>.</w:t>
      </w:r>
    </w:p>
    <w:p w14:paraId="06D44D11" w14:textId="6A4BB769" w:rsidR="00F30F97" w:rsidRDefault="00196536">
      <w:r>
        <w:rPr>
          <w:noProof/>
        </w:rPr>
        <w:pict w14:anchorId="644DD555">
          <v:rect id="_x0000_s2315" style="position:absolute;margin-left:372pt;margin-top:82.5pt;width:68.5pt;height:21.65pt;rotation:-3260130fd;z-index:251719168" filled="f" strokecolor="red" strokeweight="2.25pt"/>
        </w:pict>
      </w:r>
      <w:r w:rsidR="00F30F97">
        <w:rPr>
          <w:noProof/>
        </w:rPr>
        <w:drawing>
          <wp:anchor distT="0" distB="0" distL="114300" distR="114300" simplePos="0" relativeHeight="251592192" behindDoc="1" locked="0" layoutInCell="1" allowOverlap="1" wp14:anchorId="64E884E7" wp14:editId="62280957">
            <wp:simplePos x="0" y="0"/>
            <wp:positionH relativeFrom="column">
              <wp:posOffset>0</wp:posOffset>
            </wp:positionH>
            <wp:positionV relativeFrom="paragraph">
              <wp:posOffset>708217</wp:posOffset>
            </wp:positionV>
            <wp:extent cx="3975100" cy="1844675"/>
            <wp:effectExtent l="0" t="0" r="0" b="0"/>
            <wp:wrapTight wrapText="bothSides">
              <wp:wrapPolygon edited="0">
                <wp:start x="0" y="0"/>
                <wp:lineTo x="0" y="21414"/>
                <wp:lineTo x="21531" y="21414"/>
                <wp:lineTo x="21531"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75100" cy="1844675"/>
                    </a:xfrm>
                    <a:prstGeom prst="rect">
                      <a:avLst/>
                    </a:prstGeom>
                  </pic:spPr>
                </pic:pic>
              </a:graphicData>
            </a:graphic>
            <wp14:sizeRelH relativeFrom="margin">
              <wp14:pctWidth>0</wp14:pctWidth>
            </wp14:sizeRelH>
            <wp14:sizeRelV relativeFrom="margin">
              <wp14:pctHeight>0</wp14:pctHeight>
            </wp14:sizeRelV>
          </wp:anchor>
        </w:drawing>
      </w:r>
      <w:r w:rsidR="00F30F97">
        <w:rPr>
          <w:noProof/>
        </w:rPr>
        <w:drawing>
          <wp:anchor distT="0" distB="0" distL="114300" distR="114300" simplePos="0" relativeHeight="251596288" behindDoc="1" locked="0" layoutInCell="1" allowOverlap="1" wp14:anchorId="6783509F" wp14:editId="1EC5C275">
            <wp:simplePos x="0" y="0"/>
            <wp:positionH relativeFrom="column">
              <wp:posOffset>4298959</wp:posOffset>
            </wp:positionH>
            <wp:positionV relativeFrom="paragraph">
              <wp:posOffset>804775</wp:posOffset>
            </wp:positionV>
            <wp:extent cx="2186305" cy="1497965"/>
            <wp:effectExtent l="0" t="0" r="0" b="0"/>
            <wp:wrapTight wrapText="bothSides">
              <wp:wrapPolygon edited="0">
                <wp:start x="0" y="0"/>
                <wp:lineTo x="0" y="21426"/>
                <wp:lineTo x="21456" y="21426"/>
                <wp:lineTo x="21456" y="0"/>
                <wp:lineTo x="0" y="0"/>
              </wp:wrapPolygon>
            </wp:wrapTight>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6305" cy="1497965"/>
                    </a:xfrm>
                    <a:prstGeom prst="rect">
                      <a:avLst/>
                    </a:prstGeom>
                  </pic:spPr>
                </pic:pic>
              </a:graphicData>
            </a:graphic>
            <wp14:sizeRelH relativeFrom="margin">
              <wp14:pctWidth>0</wp14:pctWidth>
            </wp14:sizeRelH>
            <wp14:sizeRelV relativeFrom="margin">
              <wp14:pctHeight>0</wp14:pctHeight>
            </wp14:sizeRelV>
          </wp:anchor>
        </w:drawing>
      </w:r>
      <w:r w:rsidR="00F30F97">
        <w:t xml:space="preserve">Bei der </w:t>
      </w:r>
      <w:del w:id="75" w:author="Natacha Walther" w:date="2024-03-17T17:47:00Z">
        <w:r w:rsidR="00F30F97" w:rsidDel="00E857B1">
          <w:delText xml:space="preserve">Kleine </w:delText>
        </w:r>
      </w:del>
      <w:ins w:id="76" w:author="Natacha Walther" w:date="2024-03-17T17:47:00Z">
        <w:r w:rsidR="00E857B1">
          <w:t>kleinen</w:t>
        </w:r>
        <w:r w:rsidR="00E857B1">
          <w:t xml:space="preserve"> </w:t>
        </w:r>
      </w:ins>
      <w:r w:rsidR="00F30F97">
        <w:t>Einheit wird die Endlage der Einschiebestange über ein Druckverhältnisschalter im Ventil überwacht.</w:t>
      </w:r>
    </w:p>
    <w:p w14:paraId="41A4188B" w14:textId="77777777" w:rsidR="00F30F97" w:rsidRDefault="00F30F97"/>
    <w:p w14:paraId="0F00742D" w14:textId="77777777" w:rsidR="00F30F97" w:rsidRDefault="00F30F97"/>
    <w:p w14:paraId="7B862264" w14:textId="77777777" w:rsidR="00F30F97" w:rsidRDefault="00F30F97"/>
    <w:p w14:paraId="6CE466DD" w14:textId="4B0D3070" w:rsidR="00F11734" w:rsidRDefault="00F30F97">
      <w:r>
        <w:rPr>
          <w:noProof/>
        </w:rPr>
        <w:drawing>
          <wp:anchor distT="0" distB="0" distL="114300" distR="114300" simplePos="0" relativeHeight="251595264" behindDoc="1" locked="0" layoutInCell="1" allowOverlap="1" wp14:anchorId="3B6A066F" wp14:editId="0F2F25B1">
            <wp:simplePos x="0" y="0"/>
            <wp:positionH relativeFrom="column">
              <wp:posOffset>4162242</wp:posOffset>
            </wp:positionH>
            <wp:positionV relativeFrom="paragraph">
              <wp:posOffset>1463671</wp:posOffset>
            </wp:positionV>
            <wp:extent cx="2185035" cy="1574800"/>
            <wp:effectExtent l="0" t="0" r="0" b="0"/>
            <wp:wrapTight wrapText="bothSides">
              <wp:wrapPolygon edited="0">
                <wp:start x="0" y="0"/>
                <wp:lineTo x="0" y="21426"/>
                <wp:lineTo x="21468" y="21426"/>
                <wp:lineTo x="21468"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85035" cy="1574800"/>
                    </a:xfrm>
                    <a:prstGeom prst="rect">
                      <a:avLst/>
                    </a:prstGeom>
                  </pic:spPr>
                </pic:pic>
              </a:graphicData>
            </a:graphic>
            <wp14:sizeRelH relativeFrom="margin">
              <wp14:pctWidth>0</wp14:pctWidth>
            </wp14:sizeRelH>
            <wp14:sizeRelV relativeFrom="margin">
              <wp14:pctHeight>0</wp14:pctHeight>
            </wp14:sizeRelV>
          </wp:anchor>
        </w:drawing>
      </w:r>
      <w:r w:rsidR="00196536">
        <w:rPr>
          <w:noProof/>
        </w:rPr>
        <w:pict w14:anchorId="644DD555">
          <v:rect id="_x0000_s2209" style="position:absolute;margin-left:237.75pt;margin-top:114.15pt;width:68.5pt;height:39.45pt;rotation:-1247172fd;z-index:251656704;mso-position-horizontal-relative:text;mso-position-vertical-relative:text" filled="f" strokecolor="red" strokeweight="2.25pt"/>
        </w:pict>
      </w:r>
      <w:r>
        <w:rPr>
          <w:noProof/>
        </w:rPr>
        <w:drawing>
          <wp:anchor distT="0" distB="0" distL="114300" distR="114300" simplePos="0" relativeHeight="251593216" behindDoc="1" locked="0" layoutInCell="1" allowOverlap="1" wp14:anchorId="4CB20E3F" wp14:editId="34FB3ED9">
            <wp:simplePos x="0" y="0"/>
            <wp:positionH relativeFrom="column">
              <wp:posOffset>2949</wp:posOffset>
            </wp:positionH>
            <wp:positionV relativeFrom="paragraph">
              <wp:posOffset>1083766</wp:posOffset>
            </wp:positionV>
            <wp:extent cx="4255135" cy="2146300"/>
            <wp:effectExtent l="0" t="0" r="0" b="0"/>
            <wp:wrapTight wrapText="bothSides">
              <wp:wrapPolygon edited="0">
                <wp:start x="0" y="0"/>
                <wp:lineTo x="0" y="21472"/>
                <wp:lineTo x="21468" y="21472"/>
                <wp:lineTo x="21468"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5135" cy="2146300"/>
                    </a:xfrm>
                    <a:prstGeom prst="rect">
                      <a:avLst/>
                    </a:prstGeom>
                  </pic:spPr>
                </pic:pic>
              </a:graphicData>
            </a:graphic>
            <wp14:sizeRelH relativeFrom="margin">
              <wp14:pctWidth>0</wp14:pctWidth>
            </wp14:sizeRelH>
            <wp14:sizeRelV relativeFrom="margin">
              <wp14:pctHeight>0</wp14:pctHeight>
            </wp14:sizeRelV>
          </wp:anchor>
        </w:drawing>
      </w:r>
      <w:r>
        <w:t xml:space="preserve">Bei der </w:t>
      </w:r>
      <w:del w:id="77" w:author="Natacha Walther" w:date="2024-03-17T17:47:00Z">
        <w:r w:rsidDel="00E857B1">
          <w:delText xml:space="preserve">Grösseren </w:delText>
        </w:r>
      </w:del>
      <w:ins w:id="78" w:author="Natacha Walther" w:date="2024-03-17T17:47:00Z">
        <w:r w:rsidR="00E857B1">
          <w:t>g</w:t>
        </w:r>
        <w:r w:rsidR="00E857B1">
          <w:t xml:space="preserve">rösseren </w:t>
        </w:r>
      </w:ins>
      <w:r>
        <w:t xml:space="preserve">Einheit sind Induktionssensoren am Zylinderangebracht die die Position der Einschiebestange erkennen kann. Somit wird beim Ventil </w:t>
      </w:r>
      <w:del w:id="79" w:author="Natacha Walther" w:date="2024-03-17T17:48:00Z">
        <w:r w:rsidDel="00E857B1">
          <w:delText xml:space="preserve">den </w:delText>
        </w:r>
      </w:del>
      <w:ins w:id="80" w:author="Natacha Walther" w:date="2024-03-17T17:48:00Z">
        <w:r w:rsidR="00E857B1">
          <w:t>de</w:t>
        </w:r>
        <w:r w:rsidR="00E857B1">
          <w:t>r</w:t>
        </w:r>
        <w:r w:rsidR="00E857B1">
          <w:t xml:space="preserve"> </w:t>
        </w:r>
      </w:ins>
      <w:r>
        <w:t>Druckschalter nicht mehr benötigt.</w:t>
      </w:r>
    </w:p>
    <w:p w14:paraId="0AB497A5" w14:textId="77777777" w:rsidR="00F11734" w:rsidRDefault="00F11734"/>
    <w:p w14:paraId="6B511538" w14:textId="77777777" w:rsidR="00F11734" w:rsidRDefault="00F11734"/>
    <w:p w14:paraId="68798293" w14:textId="77777777" w:rsidR="00F11734" w:rsidRDefault="00F11734"/>
    <w:p w14:paraId="5F8E7F6D" w14:textId="77777777" w:rsidR="00F11734" w:rsidRDefault="00F11734"/>
    <w:p w14:paraId="468FB643" w14:textId="77777777" w:rsidR="00F11734" w:rsidRDefault="00F11734"/>
    <w:p w14:paraId="76F5746E" w14:textId="78BB5A9A" w:rsidR="00D01B06" w:rsidRDefault="00D01B06">
      <w:r>
        <w:br w:type="page"/>
      </w:r>
    </w:p>
    <w:p w14:paraId="79CDBCFF" w14:textId="5E8F29D0" w:rsidR="00F30F97" w:rsidRDefault="00192207" w:rsidP="00F30F97">
      <w:pPr>
        <w:pStyle w:val="berschrift2"/>
      </w:pPr>
      <w:bookmarkStart w:id="81" w:name="_Toc161418936"/>
      <w:r>
        <w:lastRenderedPageBreak/>
        <w:t>Komponenten in Detail</w:t>
      </w:r>
      <w:bookmarkEnd w:id="81"/>
    </w:p>
    <w:p w14:paraId="4193914A" w14:textId="49B9BE23" w:rsidR="00C73533" w:rsidRDefault="00C73533" w:rsidP="00F30F97">
      <w:pPr>
        <w:rPr>
          <w:b/>
          <w:bCs/>
        </w:rPr>
      </w:pPr>
      <w:r>
        <w:rPr>
          <w:noProof/>
        </w:rPr>
        <w:drawing>
          <wp:anchor distT="0" distB="0" distL="114300" distR="114300" simplePos="0" relativeHeight="251597312" behindDoc="1" locked="0" layoutInCell="1" allowOverlap="1" wp14:anchorId="19B7B03E" wp14:editId="0E01BFBF">
            <wp:simplePos x="0" y="0"/>
            <wp:positionH relativeFrom="column">
              <wp:posOffset>2943803</wp:posOffset>
            </wp:positionH>
            <wp:positionV relativeFrom="paragraph">
              <wp:posOffset>110500</wp:posOffset>
            </wp:positionV>
            <wp:extent cx="3474720" cy="2147570"/>
            <wp:effectExtent l="0" t="0" r="0" b="0"/>
            <wp:wrapTight wrapText="bothSides">
              <wp:wrapPolygon edited="0">
                <wp:start x="0" y="0"/>
                <wp:lineTo x="0" y="21459"/>
                <wp:lineTo x="21434" y="21459"/>
                <wp:lineTo x="21434" y="0"/>
                <wp:lineTo x="0" y="0"/>
              </wp:wrapPolygon>
            </wp:wrapTight>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4720" cy="2147570"/>
                    </a:xfrm>
                    <a:prstGeom prst="rect">
                      <a:avLst/>
                    </a:prstGeom>
                  </pic:spPr>
                </pic:pic>
              </a:graphicData>
            </a:graphic>
            <wp14:sizeRelH relativeFrom="margin">
              <wp14:pctWidth>0</wp14:pctWidth>
            </wp14:sizeRelH>
            <wp14:sizeRelV relativeFrom="margin">
              <wp14:pctHeight>0</wp14:pctHeight>
            </wp14:sizeRelV>
          </wp:anchor>
        </w:drawing>
      </w:r>
    </w:p>
    <w:p w14:paraId="35FDBD26" w14:textId="3BA3EEC4" w:rsidR="00F30F97" w:rsidRDefault="00F30F97" w:rsidP="00F30F97">
      <w:pPr>
        <w:rPr>
          <w:b/>
          <w:bCs/>
        </w:rPr>
      </w:pPr>
      <w:r w:rsidRPr="00F30F97">
        <w:rPr>
          <w:b/>
          <w:bCs/>
        </w:rPr>
        <w:t>4/</w:t>
      </w:r>
      <w:r w:rsidR="00FF3AB4">
        <w:rPr>
          <w:b/>
          <w:bCs/>
        </w:rPr>
        <w:t>3</w:t>
      </w:r>
      <w:r w:rsidRPr="00F30F97">
        <w:rPr>
          <w:b/>
          <w:bCs/>
        </w:rPr>
        <w:t xml:space="preserve"> </w:t>
      </w:r>
      <w:r w:rsidR="00A32A48" w:rsidRPr="00A32A48">
        <w:rPr>
          <w:b/>
          <w:bCs/>
        </w:rPr>
        <w:t>Wege-Schieberventile</w:t>
      </w:r>
    </w:p>
    <w:p w14:paraId="30688DD1" w14:textId="5F5F77F4" w:rsidR="0013055F" w:rsidRDefault="00F21DBB" w:rsidP="00F30F97">
      <w:r w:rsidRPr="00F21DBB">
        <w:t>Es werden 4/3-Wegeventile von Bosch Rexroth als Wegeventile eingesetzt. Sie sind für einen Volumenstrom von bis zu 80 l/min ausgelegt und werden elektrisch über zwei Spulen angesteuert</w:t>
      </w:r>
      <w:r>
        <w:t xml:space="preserve"> und sind monostabil.</w:t>
      </w:r>
      <w:r w:rsidRPr="00F21DBB">
        <w:t xml:space="preserve"> Die Schaltzeiten liegen zwischen 10 und 45 ms.</w:t>
      </w:r>
      <w:r w:rsidR="0013055F">
        <w:t xml:space="preserve"> </w:t>
      </w:r>
    </w:p>
    <w:p w14:paraId="386E5D08" w14:textId="0B03322B" w:rsidR="00A32A48" w:rsidRPr="00A32A48" w:rsidRDefault="00A32A48" w:rsidP="00F30F97"/>
    <w:p w14:paraId="1BF194C6" w14:textId="14A8480E" w:rsidR="00F30F97" w:rsidRDefault="00153D27" w:rsidP="00F30F97">
      <w:r>
        <w:rPr>
          <w:noProof/>
        </w:rPr>
        <w:drawing>
          <wp:anchor distT="0" distB="0" distL="114300" distR="114300" simplePos="0" relativeHeight="251605504" behindDoc="1" locked="0" layoutInCell="1" allowOverlap="1" wp14:anchorId="0A4F2D95" wp14:editId="7E6CC6F7">
            <wp:simplePos x="0" y="0"/>
            <wp:positionH relativeFrom="column">
              <wp:posOffset>3309810</wp:posOffset>
            </wp:positionH>
            <wp:positionV relativeFrom="paragraph">
              <wp:posOffset>108737</wp:posOffset>
            </wp:positionV>
            <wp:extent cx="2447925" cy="1002030"/>
            <wp:effectExtent l="0" t="0" r="0" b="0"/>
            <wp:wrapTight wrapText="bothSides">
              <wp:wrapPolygon edited="0">
                <wp:start x="0" y="0"/>
                <wp:lineTo x="0" y="21354"/>
                <wp:lineTo x="21516" y="21354"/>
                <wp:lineTo x="21516" y="0"/>
                <wp:lineTo x="0" y="0"/>
              </wp:wrapPolygon>
            </wp:wrapTight>
            <wp:docPr id="541579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7925" cy="100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D9D24" w14:textId="07CF7041" w:rsidR="0013055F" w:rsidRDefault="0013055F" w:rsidP="00F30F97"/>
    <w:p w14:paraId="227E9D0B" w14:textId="2A43BF5F" w:rsidR="0013055F" w:rsidRDefault="0013055F" w:rsidP="00F30F97"/>
    <w:p w14:paraId="4319EAEA" w14:textId="77777777" w:rsidR="0013055F" w:rsidRDefault="0013055F" w:rsidP="00F30F97"/>
    <w:p w14:paraId="7DE52417" w14:textId="74AD30F4" w:rsidR="0013055F" w:rsidRDefault="0013055F" w:rsidP="00F30F97"/>
    <w:p w14:paraId="6331DEC6" w14:textId="04340576" w:rsidR="00981E2F" w:rsidRDefault="00981E2F" w:rsidP="00F30F97"/>
    <w:p w14:paraId="228406E8" w14:textId="5AC238BD" w:rsidR="00981E2F" w:rsidRDefault="00F21DBB" w:rsidP="00F30F97">
      <w:r>
        <w:rPr>
          <w:noProof/>
        </w:rPr>
        <w:drawing>
          <wp:anchor distT="0" distB="0" distL="114300" distR="114300" simplePos="0" relativeHeight="251604480" behindDoc="1" locked="0" layoutInCell="1" allowOverlap="1" wp14:anchorId="0F7B6979" wp14:editId="10B51560">
            <wp:simplePos x="0" y="0"/>
            <wp:positionH relativeFrom="column">
              <wp:posOffset>2906444</wp:posOffset>
            </wp:positionH>
            <wp:positionV relativeFrom="paragraph">
              <wp:posOffset>156943</wp:posOffset>
            </wp:positionV>
            <wp:extent cx="3573145" cy="2190750"/>
            <wp:effectExtent l="0" t="0" r="0" b="0"/>
            <wp:wrapTight wrapText="bothSides">
              <wp:wrapPolygon edited="0">
                <wp:start x="0" y="0"/>
                <wp:lineTo x="0" y="21412"/>
                <wp:lineTo x="21535" y="21412"/>
                <wp:lineTo x="21535" y="0"/>
                <wp:lineTo x="0" y="0"/>
              </wp:wrapPolygon>
            </wp:wrapTight>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3145" cy="2190750"/>
                    </a:xfrm>
                    <a:prstGeom prst="rect">
                      <a:avLst/>
                    </a:prstGeom>
                  </pic:spPr>
                </pic:pic>
              </a:graphicData>
            </a:graphic>
            <wp14:sizeRelH relativeFrom="margin">
              <wp14:pctWidth>0</wp14:pctWidth>
            </wp14:sizeRelH>
            <wp14:sizeRelV relativeFrom="margin">
              <wp14:pctHeight>0</wp14:pctHeight>
            </wp14:sizeRelV>
          </wp:anchor>
        </w:drawing>
      </w:r>
    </w:p>
    <w:p w14:paraId="3F34C856" w14:textId="04F3D882" w:rsidR="0013055F" w:rsidRDefault="0013055F" w:rsidP="00F30F97"/>
    <w:p w14:paraId="2D373B29" w14:textId="3D1F07AC" w:rsidR="00153D27" w:rsidRPr="00981E2F" w:rsidRDefault="00153D27" w:rsidP="00F30F97">
      <w:pPr>
        <w:rPr>
          <w:b/>
          <w:bCs/>
        </w:rPr>
      </w:pPr>
      <w:r w:rsidRPr="00981E2F">
        <w:rPr>
          <w:b/>
          <w:bCs/>
        </w:rPr>
        <w:t xml:space="preserve">Drosselrückschlag </w:t>
      </w:r>
      <w:r w:rsidR="008920FB" w:rsidRPr="00981E2F">
        <w:rPr>
          <w:b/>
          <w:bCs/>
        </w:rPr>
        <w:t>Ventil</w:t>
      </w:r>
    </w:p>
    <w:p w14:paraId="74092C38" w14:textId="77639579" w:rsidR="00A45E26" w:rsidRDefault="00F21DBB" w:rsidP="00F30F97">
      <w:r w:rsidRPr="00F21DBB">
        <w:t>Um die Geschwindigkeit zu steuern, kommt ein Drosselrückschlagventil zum Einsatz, welches die A- und B-Leitung jeweils drosselt.</w:t>
      </w:r>
    </w:p>
    <w:p w14:paraId="50668F86" w14:textId="6B0CB31A" w:rsidR="00A45E26" w:rsidRDefault="00A45E26" w:rsidP="00F30F97"/>
    <w:p w14:paraId="4F254E3E" w14:textId="63B541D7" w:rsidR="00406638" w:rsidRDefault="002C55FF" w:rsidP="00406638">
      <w:r>
        <w:rPr>
          <w:noProof/>
        </w:rPr>
        <w:drawing>
          <wp:anchor distT="0" distB="0" distL="114300" distR="114300" simplePos="0" relativeHeight="251611648" behindDoc="1" locked="0" layoutInCell="1" allowOverlap="1" wp14:anchorId="3D5D8D6C" wp14:editId="39A35CA8">
            <wp:simplePos x="0" y="0"/>
            <wp:positionH relativeFrom="column">
              <wp:posOffset>3213735</wp:posOffset>
            </wp:positionH>
            <wp:positionV relativeFrom="paragraph">
              <wp:posOffset>994410</wp:posOffset>
            </wp:positionV>
            <wp:extent cx="3124835" cy="1052195"/>
            <wp:effectExtent l="0" t="0" r="0" b="0"/>
            <wp:wrapTight wrapText="bothSides">
              <wp:wrapPolygon edited="0">
                <wp:start x="0" y="0"/>
                <wp:lineTo x="0" y="21118"/>
                <wp:lineTo x="21464" y="21118"/>
                <wp:lineTo x="21464" y="0"/>
                <wp:lineTo x="0" y="0"/>
              </wp:wrapPolygon>
            </wp:wrapTight>
            <wp:docPr id="692286536" name="Grafik 1" descr="Ein Bild, das Diagramm, Reihe,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6536" name="Grafik 1" descr="Ein Bild, das Diagramm, Reihe, Entwurf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4835" cy="1052195"/>
                    </a:xfrm>
                    <a:prstGeom prst="rect">
                      <a:avLst/>
                    </a:prstGeom>
                  </pic:spPr>
                </pic:pic>
              </a:graphicData>
            </a:graphic>
            <wp14:sizeRelH relativeFrom="margin">
              <wp14:pctWidth>0</wp14:pctWidth>
            </wp14:sizeRelH>
            <wp14:sizeRelV relativeFrom="margin">
              <wp14:pctHeight>0</wp14:pctHeight>
            </wp14:sizeRelV>
          </wp:anchor>
        </w:drawing>
      </w:r>
      <w:r w:rsidR="00010C4D">
        <w:br w:type="page"/>
      </w:r>
    </w:p>
    <w:p w14:paraId="62737721" w14:textId="430550F3" w:rsidR="00592DA2" w:rsidRDefault="00DE668D" w:rsidP="00981E2F">
      <w:pPr>
        <w:rPr>
          <w:b/>
          <w:bCs/>
        </w:rPr>
      </w:pPr>
      <w:r>
        <w:rPr>
          <w:noProof/>
        </w:rPr>
        <w:lastRenderedPageBreak/>
        <w:drawing>
          <wp:anchor distT="0" distB="0" distL="114300" distR="114300" simplePos="0" relativeHeight="251610624" behindDoc="1" locked="0" layoutInCell="1" allowOverlap="1" wp14:anchorId="02F9223A" wp14:editId="4A12430E">
            <wp:simplePos x="0" y="0"/>
            <wp:positionH relativeFrom="column">
              <wp:posOffset>3434859</wp:posOffset>
            </wp:positionH>
            <wp:positionV relativeFrom="paragraph">
              <wp:posOffset>81167</wp:posOffset>
            </wp:positionV>
            <wp:extent cx="2936240" cy="1522730"/>
            <wp:effectExtent l="0" t="0" r="0" b="0"/>
            <wp:wrapTight wrapText="bothSides">
              <wp:wrapPolygon edited="0">
                <wp:start x="0" y="0"/>
                <wp:lineTo x="0" y="21348"/>
                <wp:lineTo x="21441" y="21348"/>
                <wp:lineTo x="21441" y="0"/>
                <wp:lineTo x="0" y="0"/>
              </wp:wrapPolygon>
            </wp:wrapTight>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6240" cy="1522730"/>
                    </a:xfrm>
                    <a:prstGeom prst="rect">
                      <a:avLst/>
                    </a:prstGeom>
                  </pic:spPr>
                </pic:pic>
              </a:graphicData>
            </a:graphic>
            <wp14:sizeRelH relativeFrom="margin">
              <wp14:pctWidth>0</wp14:pctWidth>
            </wp14:sizeRelH>
            <wp14:sizeRelV relativeFrom="margin">
              <wp14:pctHeight>0</wp14:pctHeight>
            </wp14:sizeRelV>
          </wp:anchor>
        </w:drawing>
      </w:r>
      <w:r w:rsidR="007E5F63" w:rsidRPr="00981E2F">
        <w:rPr>
          <w:b/>
          <w:bCs/>
        </w:rPr>
        <w:t>Druckschalter</w:t>
      </w:r>
    </w:p>
    <w:p w14:paraId="75413614" w14:textId="0025BE61" w:rsidR="00981E2F" w:rsidRDefault="00592DA2" w:rsidP="00981E2F">
      <w:r w:rsidRPr="00592DA2">
        <w:t>Um zu erkennen</w:t>
      </w:r>
      <w:del w:id="82" w:author="Natacha Walther" w:date="2024-03-17T17:57:00Z">
        <w:r w:rsidRPr="00592DA2" w:rsidDel="00F46E2A">
          <w:delText>,</w:delText>
        </w:r>
      </w:del>
      <w:r w:rsidRPr="00592DA2">
        <w:t xml:space="preserve"> ob eine Endlage erreicht ist, wird der Druckschalter benötigt. Dieser kann über die beiden unterschiedlichen Kolbenflächen eine Druckdifferenz zwischen A und B feststellen. Dadurch wird der Kolben nach au</w:t>
      </w:r>
      <w:r w:rsidR="00A45E26">
        <w:t>ss</w:t>
      </w:r>
      <w:r w:rsidRPr="00592DA2">
        <w:t xml:space="preserve">en gedrückt und der </w:t>
      </w:r>
      <w:commentRangeStart w:id="83"/>
      <w:r w:rsidRPr="00592DA2">
        <w:t xml:space="preserve">Induktivschalter </w:t>
      </w:r>
      <w:commentRangeEnd w:id="83"/>
      <w:r w:rsidR="00F46E2A">
        <w:rPr>
          <w:rStyle w:val="Kommentarzeichen"/>
        </w:rPr>
        <w:commentReference w:id="83"/>
      </w:r>
      <w:r w:rsidRPr="00592DA2">
        <w:t>betätigt.</w:t>
      </w:r>
    </w:p>
    <w:p w14:paraId="6FF46AD1" w14:textId="1A680CB4" w:rsidR="00592DA2" w:rsidRDefault="00592DA2" w:rsidP="00981E2F"/>
    <w:p w14:paraId="0A513054" w14:textId="01A84119" w:rsidR="00592DA2" w:rsidRDefault="00DE668D" w:rsidP="00981E2F">
      <w:r w:rsidRPr="00981E2F">
        <w:rPr>
          <w:b/>
          <w:bCs/>
          <w:noProof/>
        </w:rPr>
        <w:drawing>
          <wp:anchor distT="0" distB="0" distL="114300" distR="114300" simplePos="0" relativeHeight="251612672" behindDoc="1" locked="0" layoutInCell="1" allowOverlap="1" wp14:anchorId="2BC373E2" wp14:editId="4B267A70">
            <wp:simplePos x="0" y="0"/>
            <wp:positionH relativeFrom="column">
              <wp:posOffset>3278776</wp:posOffset>
            </wp:positionH>
            <wp:positionV relativeFrom="paragraph">
              <wp:posOffset>276533</wp:posOffset>
            </wp:positionV>
            <wp:extent cx="3138805" cy="871220"/>
            <wp:effectExtent l="0" t="0" r="0" b="0"/>
            <wp:wrapTight wrapText="bothSides">
              <wp:wrapPolygon edited="0">
                <wp:start x="0" y="0"/>
                <wp:lineTo x="0" y="21254"/>
                <wp:lineTo x="21499" y="21254"/>
                <wp:lineTo x="21499" y="0"/>
                <wp:lineTo x="0" y="0"/>
              </wp:wrapPolygon>
            </wp:wrapTight>
            <wp:docPr id="859250854" name="Grafik 1" descr="Ein Bild, das Diagramm, Plan, Reihe,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0854" name="Grafik 1" descr="Ein Bild, das Diagramm, Plan, Reihe, technische Zeichnung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38805" cy="871220"/>
                    </a:xfrm>
                    <a:prstGeom prst="rect">
                      <a:avLst/>
                    </a:prstGeom>
                  </pic:spPr>
                </pic:pic>
              </a:graphicData>
            </a:graphic>
            <wp14:sizeRelH relativeFrom="margin">
              <wp14:pctWidth>0</wp14:pctWidth>
            </wp14:sizeRelH>
            <wp14:sizeRelV relativeFrom="margin">
              <wp14:pctHeight>0</wp14:pctHeight>
            </wp14:sizeRelV>
          </wp:anchor>
        </w:drawing>
      </w:r>
    </w:p>
    <w:p w14:paraId="7DBB3D64" w14:textId="4FE43A95" w:rsidR="00137F6B" w:rsidRDefault="00137F6B" w:rsidP="00981E2F"/>
    <w:p w14:paraId="7806A44E" w14:textId="2F4CB19A" w:rsidR="00137F6B" w:rsidRDefault="00137F6B" w:rsidP="00981E2F"/>
    <w:p w14:paraId="0ABD191D" w14:textId="1F97672B" w:rsidR="002C55FF" w:rsidRDefault="00DE668D" w:rsidP="00981E2F">
      <w:r w:rsidRPr="00981E2F">
        <w:rPr>
          <w:b/>
          <w:bCs/>
          <w:noProof/>
        </w:rPr>
        <w:drawing>
          <wp:anchor distT="0" distB="0" distL="114300" distR="114300" simplePos="0" relativeHeight="251614720" behindDoc="1" locked="0" layoutInCell="1" allowOverlap="1" wp14:anchorId="626F5F72" wp14:editId="77F86E86">
            <wp:simplePos x="0" y="0"/>
            <wp:positionH relativeFrom="column">
              <wp:posOffset>-1270</wp:posOffset>
            </wp:positionH>
            <wp:positionV relativeFrom="paragraph">
              <wp:posOffset>398070</wp:posOffset>
            </wp:positionV>
            <wp:extent cx="6400800" cy="1924685"/>
            <wp:effectExtent l="0" t="0" r="0" b="0"/>
            <wp:wrapTight wrapText="bothSides">
              <wp:wrapPolygon edited="0">
                <wp:start x="0" y="0"/>
                <wp:lineTo x="0" y="21379"/>
                <wp:lineTo x="21536" y="21379"/>
                <wp:lineTo x="21536" y="0"/>
                <wp:lineTo x="0" y="0"/>
              </wp:wrapPolygon>
            </wp:wrapTight>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1924685"/>
                    </a:xfrm>
                    <a:prstGeom prst="rect">
                      <a:avLst/>
                    </a:prstGeom>
                  </pic:spPr>
                </pic:pic>
              </a:graphicData>
            </a:graphic>
            <wp14:sizeRelH relativeFrom="margin">
              <wp14:pctWidth>0</wp14:pctWidth>
            </wp14:sizeRelH>
            <wp14:sizeRelV relativeFrom="margin">
              <wp14:pctHeight>0</wp14:pctHeight>
            </wp14:sizeRelV>
          </wp:anchor>
        </w:drawing>
      </w:r>
    </w:p>
    <w:p w14:paraId="4AC0C716" w14:textId="58285D7D" w:rsidR="002C55FF" w:rsidRDefault="002C55FF" w:rsidP="00981E2F"/>
    <w:p w14:paraId="57B20B23" w14:textId="4E1AF92E" w:rsidR="00BC4C4B" w:rsidRDefault="007A712A" w:rsidP="00981E2F">
      <w:r w:rsidRPr="00981E2F">
        <w:rPr>
          <w:b/>
          <w:bCs/>
          <w:noProof/>
        </w:rPr>
        <w:drawing>
          <wp:anchor distT="0" distB="0" distL="114300" distR="114300" simplePos="0" relativeHeight="251607552" behindDoc="1" locked="0" layoutInCell="1" allowOverlap="1" wp14:anchorId="35C1668D" wp14:editId="3F4C94E2">
            <wp:simplePos x="0" y="0"/>
            <wp:positionH relativeFrom="column">
              <wp:posOffset>4271174</wp:posOffset>
            </wp:positionH>
            <wp:positionV relativeFrom="paragraph">
              <wp:posOffset>656898</wp:posOffset>
            </wp:positionV>
            <wp:extent cx="2082800" cy="2055495"/>
            <wp:effectExtent l="0" t="0" r="0" b="0"/>
            <wp:wrapTight wrapText="bothSides">
              <wp:wrapPolygon edited="0">
                <wp:start x="0" y="0"/>
                <wp:lineTo x="0" y="21420"/>
                <wp:lineTo x="21337" y="21420"/>
                <wp:lineTo x="21337" y="0"/>
                <wp:lineTo x="0" y="0"/>
              </wp:wrapPolygon>
            </wp:wrapTight>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2800" cy="2055495"/>
                    </a:xfrm>
                    <a:prstGeom prst="rect">
                      <a:avLst/>
                    </a:prstGeom>
                  </pic:spPr>
                </pic:pic>
              </a:graphicData>
            </a:graphic>
            <wp14:sizeRelH relativeFrom="margin">
              <wp14:pctWidth>0</wp14:pctWidth>
            </wp14:sizeRelH>
            <wp14:sizeRelV relativeFrom="margin">
              <wp14:pctHeight>0</wp14:pctHeight>
            </wp14:sizeRelV>
          </wp:anchor>
        </w:drawing>
      </w:r>
      <w:r w:rsidR="00137F6B" w:rsidRPr="00137F6B">
        <w:t>Eine zusätzliche Funktion, die im Druckschalter integriert ist, ist der Druckverhältnisschieber, der die Aufgabe hat, den Volumenstrom zu reduzieren, sobald in der P-Leitung 80% des Maximaldruckes erreicht ist. Dadurch kann z.B. die Endlage</w:t>
      </w:r>
      <w:del w:id="84" w:author="Natacha Walther" w:date="2024-03-17T17:58:00Z">
        <w:r w:rsidR="00137F6B" w:rsidRPr="00137F6B" w:rsidDel="00F46E2A">
          <w:delText>n</w:delText>
        </w:r>
      </w:del>
      <w:r w:rsidR="00137F6B" w:rsidRPr="00137F6B">
        <w:t xml:space="preserve"> sanfter an</w:t>
      </w:r>
      <w:r w:rsidR="00517C56">
        <w:t>gefahren werden</w:t>
      </w:r>
      <w:r w:rsidR="00137F6B" w:rsidRPr="00137F6B">
        <w:t xml:space="preserve">. </w:t>
      </w:r>
      <w:r w:rsidR="00517C56">
        <w:t>Der Ablauf sieht folgendermassen aus:</w:t>
      </w:r>
    </w:p>
    <w:p w14:paraId="03B4DED1" w14:textId="08E4DA5B" w:rsidR="007A712A" w:rsidRDefault="00F46E2A" w:rsidP="007A712A">
      <w:pPr>
        <w:pStyle w:val="Listenabsatz"/>
        <w:numPr>
          <w:ilvl w:val="0"/>
          <w:numId w:val="6"/>
        </w:numPr>
      </w:pPr>
      <w:ins w:id="85" w:author="Natacha Walther" w:date="2024-03-17T17:58:00Z">
        <w:r>
          <w:t xml:space="preserve">Der </w:t>
        </w:r>
      </w:ins>
      <w:r w:rsidR="007A712A">
        <w:t>Druckverhältnisschieber</w:t>
      </w:r>
      <w:del w:id="86" w:author="Natacha Walther" w:date="2024-03-17T17:58:00Z">
        <w:r w:rsidR="007A712A" w:rsidDel="00F46E2A">
          <w:delText>s</w:delText>
        </w:r>
      </w:del>
      <w:r w:rsidR="007A712A">
        <w:t xml:space="preserve"> wird nach oben geschoben und </w:t>
      </w:r>
      <w:r w:rsidR="00517C56">
        <w:t>das Öl</w:t>
      </w:r>
      <w:r w:rsidR="007A712A">
        <w:t xml:space="preserve"> kann über die innere Bohrung ungehindert durch das Ventil strömen.</w:t>
      </w:r>
    </w:p>
    <w:p w14:paraId="0C113616" w14:textId="4E6F6FAC" w:rsidR="007A712A" w:rsidRDefault="007A712A" w:rsidP="007A712A">
      <w:pPr>
        <w:pStyle w:val="Listenabsatz"/>
        <w:numPr>
          <w:ilvl w:val="0"/>
          <w:numId w:val="6"/>
        </w:numPr>
      </w:pPr>
      <w:r>
        <w:t xml:space="preserve">Sobald der Druck an der oberen Seite des Druckverhältnisschiebers ca. 80% vom unteren Druck </w:t>
      </w:r>
      <w:r w:rsidR="00517C56">
        <w:t>erreicht,</w:t>
      </w:r>
      <w:r>
        <w:t xml:space="preserve"> wird der </w:t>
      </w:r>
      <w:del w:id="87" w:author="Natacha Walther" w:date="2024-03-17T18:14:00Z">
        <w:r w:rsidDel="0086176A">
          <w:delText xml:space="preserve">scheiber </w:delText>
        </w:r>
      </w:del>
      <w:ins w:id="88" w:author="Natacha Walther" w:date="2024-03-17T18:14:00Z">
        <w:r w:rsidR="0086176A">
          <w:t>Schieber</w:t>
        </w:r>
        <w:r w:rsidR="0086176A">
          <w:t xml:space="preserve"> </w:t>
        </w:r>
      </w:ins>
      <w:r>
        <w:t>nach unten gedrückt.</w:t>
      </w:r>
    </w:p>
    <w:p w14:paraId="2CF2C9BF" w14:textId="5F9A0330" w:rsidR="007A712A" w:rsidRDefault="007A712A" w:rsidP="007A712A">
      <w:pPr>
        <w:pStyle w:val="Listenabsatz"/>
        <w:numPr>
          <w:ilvl w:val="0"/>
          <w:numId w:val="6"/>
        </w:numPr>
      </w:pPr>
      <w:r>
        <w:t>Wen</w:t>
      </w:r>
      <w:ins w:id="89" w:author="Natacha Walther" w:date="2024-03-17T18:14:00Z">
        <w:r w:rsidR="0086176A">
          <w:t>n</w:t>
        </w:r>
      </w:ins>
      <w:r>
        <w:t xml:space="preserve"> der Druckverhältnisschieber</w:t>
      </w:r>
      <w:del w:id="90" w:author="Natacha Walther" w:date="2024-03-17T18:14:00Z">
        <w:r w:rsidDel="0086176A">
          <w:delText>s</w:delText>
        </w:r>
      </w:del>
      <w:r>
        <w:t xml:space="preserve"> in der unteren Position ist, kann das Öl nur noch durch den </w:t>
      </w:r>
      <w:del w:id="91" w:author="Natacha Walther" w:date="2024-03-17T18:14:00Z">
        <w:r w:rsidDel="0086176A">
          <w:delText xml:space="preserve">Schmalen </w:delText>
        </w:r>
      </w:del>
      <w:ins w:id="92" w:author="Natacha Walther" w:date="2024-03-17T18:14:00Z">
        <w:r w:rsidR="0086176A">
          <w:t>s</w:t>
        </w:r>
        <w:r w:rsidR="0086176A">
          <w:t xml:space="preserve">chmalen </w:t>
        </w:r>
      </w:ins>
      <w:r>
        <w:t xml:space="preserve">Spalt </w:t>
      </w:r>
      <w:del w:id="93" w:author="Natacha Walther" w:date="2024-03-17T18:14:00Z">
        <w:r w:rsidDel="0086176A">
          <w:delText xml:space="preserve">der Zwischen </w:delText>
        </w:r>
      </w:del>
      <w:ins w:id="94" w:author="Natacha Walther" w:date="2024-03-17T18:14:00Z">
        <w:r w:rsidR="0086176A">
          <w:t>z</w:t>
        </w:r>
        <w:r w:rsidR="0086176A">
          <w:t xml:space="preserve">wischen </w:t>
        </w:r>
      </w:ins>
      <w:r>
        <w:t>dem Druckverhältnisschieber</w:t>
      </w:r>
      <w:del w:id="95" w:author="Natacha Walther" w:date="2024-03-17T18:14:00Z">
        <w:r w:rsidDel="0086176A">
          <w:delText>s</w:delText>
        </w:r>
      </w:del>
      <w:r>
        <w:t xml:space="preserve"> und dem Gehäuse </w:t>
      </w:r>
      <w:del w:id="96" w:author="Natacha Walther" w:date="2024-03-17T18:14:00Z">
        <w:r w:rsidDel="0086176A">
          <w:delText xml:space="preserve">verbleibt </w:delText>
        </w:r>
      </w:del>
      <w:r>
        <w:t>fliessen.</w:t>
      </w:r>
    </w:p>
    <w:p w14:paraId="24513E2C" w14:textId="1C086EB2" w:rsidR="00592DA2" w:rsidRDefault="00137F6B" w:rsidP="00981E2F">
      <w:r>
        <w:t>Ein Ausschnitt aus der Hydraulik Schulung der den Druckverhältnisschieber</w:t>
      </w:r>
      <w:del w:id="97" w:author="Natacha Walther" w:date="2024-03-17T18:14:00Z">
        <w:r w:rsidDel="0086176A">
          <w:delText>s</w:delText>
        </w:r>
      </w:del>
      <w:r>
        <w:t xml:space="preserve"> behandelt ist im Anhang unter </w:t>
      </w:r>
      <w:r w:rsidRPr="00137F6B">
        <w:rPr>
          <w:b/>
          <w:bCs/>
          <w:i/>
          <w:iCs/>
        </w:rPr>
        <w:t>Infomieren/Hydraulikschulung</w:t>
      </w:r>
      <w:r>
        <w:t xml:space="preserve"> abgelegt.</w:t>
      </w:r>
    </w:p>
    <w:p w14:paraId="10E355BF" w14:textId="77777777" w:rsidR="00592DA2" w:rsidRDefault="00592DA2" w:rsidP="00981E2F"/>
    <w:p w14:paraId="1FE32837" w14:textId="2BC836AC" w:rsidR="00592DA2" w:rsidRDefault="002C55FF" w:rsidP="00981E2F">
      <w:commentRangeStart w:id="98"/>
      <w:r>
        <w:t xml:space="preserve">Als </w:t>
      </w:r>
      <w:commentRangeEnd w:id="98"/>
      <w:r w:rsidR="0086176A">
        <w:rPr>
          <w:rStyle w:val="Kommentarzeichen"/>
        </w:rPr>
        <w:commentReference w:id="98"/>
      </w:r>
    </w:p>
    <w:p w14:paraId="27A69E09" w14:textId="066C4A8F" w:rsidR="00592DA2" w:rsidRPr="002C55FF" w:rsidRDefault="00517C56" w:rsidP="00981E2F">
      <w:pPr>
        <w:rPr>
          <w:b/>
          <w:bCs/>
        </w:rPr>
      </w:pPr>
      <w:r w:rsidRPr="002C55FF">
        <w:rPr>
          <w:b/>
          <w:bCs/>
          <w:noProof/>
        </w:rPr>
        <w:lastRenderedPageBreak/>
        <w:drawing>
          <wp:anchor distT="0" distB="0" distL="114300" distR="114300" simplePos="0" relativeHeight="251613696" behindDoc="1" locked="0" layoutInCell="1" allowOverlap="1" wp14:anchorId="7103A3A6" wp14:editId="1E33F9A0">
            <wp:simplePos x="0" y="0"/>
            <wp:positionH relativeFrom="column">
              <wp:posOffset>2999105</wp:posOffset>
            </wp:positionH>
            <wp:positionV relativeFrom="paragraph">
              <wp:posOffset>635</wp:posOffset>
            </wp:positionV>
            <wp:extent cx="3253740" cy="1925955"/>
            <wp:effectExtent l="0" t="0" r="0" b="0"/>
            <wp:wrapTight wrapText="bothSides">
              <wp:wrapPolygon edited="0">
                <wp:start x="0" y="0"/>
                <wp:lineTo x="0" y="21365"/>
                <wp:lineTo x="21499" y="21365"/>
                <wp:lineTo x="21499" y="0"/>
                <wp:lineTo x="0" y="0"/>
              </wp:wrapPolygon>
            </wp:wrapTight>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3740" cy="1925955"/>
                    </a:xfrm>
                    <a:prstGeom prst="rect">
                      <a:avLst/>
                    </a:prstGeom>
                  </pic:spPr>
                </pic:pic>
              </a:graphicData>
            </a:graphic>
            <wp14:sizeRelH relativeFrom="margin">
              <wp14:pctWidth>0</wp14:pctWidth>
            </wp14:sizeRelH>
            <wp14:sizeRelV relativeFrom="margin">
              <wp14:pctHeight>0</wp14:pctHeight>
            </wp14:sizeRelV>
          </wp:anchor>
        </w:drawing>
      </w:r>
      <w:r w:rsidR="002C55FF" w:rsidRPr="002C55FF">
        <w:rPr>
          <w:b/>
          <w:bCs/>
        </w:rPr>
        <w:t>Druckminderventil</w:t>
      </w:r>
    </w:p>
    <w:p w14:paraId="6432440F" w14:textId="22997C69" w:rsidR="00592DA2" w:rsidRPr="00981E2F" w:rsidRDefault="007D2EE5" w:rsidP="00981E2F">
      <w:r w:rsidRPr="007D2EE5">
        <w:t xml:space="preserve">Zusätzlich ist ein Druckminderventil von Bosch Rexroth eingebaut. Dabei handelt es sich um ein 3-Wege-Druckminderventil, das die P-Leitung reduziert. Zusätzlich hat dieses Ventil die Funktion, bei Überdruck den Druck in die T-Tankleitung abzulassen. Zusätzlich hat dieses Ventil noch einen Minimessanschluss, über den der </w:t>
      </w:r>
      <w:r>
        <w:t xml:space="preserve">eingestellte </w:t>
      </w:r>
      <w:r w:rsidRPr="007D2EE5">
        <w:t>Druck ausgewertet werden kann.</w:t>
      </w:r>
    </w:p>
    <w:p w14:paraId="1255E425" w14:textId="77777777" w:rsidR="00412314" w:rsidRDefault="00412314" w:rsidP="00406638"/>
    <w:p w14:paraId="0F41A4A2" w14:textId="3EA855E5" w:rsidR="00412314" w:rsidRDefault="00412314" w:rsidP="00406638"/>
    <w:p w14:paraId="44B1969D" w14:textId="7297BDF8" w:rsidR="00412314" w:rsidRDefault="00412314" w:rsidP="00406638">
      <w:r>
        <w:rPr>
          <w:noProof/>
        </w:rPr>
        <w:drawing>
          <wp:anchor distT="0" distB="0" distL="114300" distR="114300" simplePos="0" relativeHeight="251615744" behindDoc="1" locked="0" layoutInCell="1" allowOverlap="1" wp14:anchorId="355143EB" wp14:editId="4694566F">
            <wp:simplePos x="0" y="0"/>
            <wp:positionH relativeFrom="column">
              <wp:posOffset>3113077</wp:posOffset>
            </wp:positionH>
            <wp:positionV relativeFrom="paragraph">
              <wp:posOffset>68273</wp:posOffset>
            </wp:positionV>
            <wp:extent cx="3247390" cy="1390650"/>
            <wp:effectExtent l="0" t="0" r="0" b="0"/>
            <wp:wrapTight wrapText="bothSides">
              <wp:wrapPolygon edited="0">
                <wp:start x="0" y="0"/>
                <wp:lineTo x="0" y="21304"/>
                <wp:lineTo x="21414" y="21304"/>
                <wp:lineTo x="21414" y="0"/>
                <wp:lineTo x="0" y="0"/>
              </wp:wrapPolygon>
            </wp:wrapTight>
            <wp:docPr id="1734526496" name="Grafik 1" descr="Ein Bild, das Diagramm, technische Zeichnung, Reihe,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6496" name="Grafik 1" descr="Ein Bild, das Diagramm, technische Zeichnung, Reihe, Rechteck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7390" cy="1390650"/>
                    </a:xfrm>
                    <a:prstGeom prst="rect">
                      <a:avLst/>
                    </a:prstGeom>
                  </pic:spPr>
                </pic:pic>
              </a:graphicData>
            </a:graphic>
            <wp14:sizeRelH relativeFrom="margin">
              <wp14:pctWidth>0</wp14:pctWidth>
            </wp14:sizeRelH>
            <wp14:sizeRelV relativeFrom="margin">
              <wp14:pctHeight>0</wp14:pctHeight>
            </wp14:sizeRelV>
          </wp:anchor>
        </w:drawing>
      </w:r>
    </w:p>
    <w:p w14:paraId="537E8149" w14:textId="4B0D22E3" w:rsidR="00412314" w:rsidRDefault="00412314" w:rsidP="00406638"/>
    <w:p w14:paraId="307021E2" w14:textId="1D08932E" w:rsidR="00412314" w:rsidRDefault="00412314" w:rsidP="00406638"/>
    <w:p w14:paraId="5936192C" w14:textId="1AE3AEAE" w:rsidR="00412314" w:rsidRDefault="00412314" w:rsidP="00406638"/>
    <w:p w14:paraId="7689A2FA" w14:textId="2466CFDF" w:rsidR="00412314" w:rsidRDefault="00412314" w:rsidP="00406638"/>
    <w:p w14:paraId="05E26E80" w14:textId="77777777" w:rsidR="00412314" w:rsidRDefault="00412314" w:rsidP="00406638"/>
    <w:p w14:paraId="0DDABB9B" w14:textId="165F63CF" w:rsidR="00412314" w:rsidRPr="00B43796" w:rsidRDefault="00B43796" w:rsidP="00406638">
      <w:pPr>
        <w:rPr>
          <w:b/>
          <w:bCs/>
        </w:rPr>
      </w:pPr>
      <w:r w:rsidRPr="00B43796">
        <w:rPr>
          <w:b/>
          <w:bCs/>
        </w:rPr>
        <w:t>Asi-Verteilerbox</w:t>
      </w:r>
    </w:p>
    <w:p w14:paraId="689A70BE" w14:textId="29E65C23" w:rsidR="00412314" w:rsidRDefault="00B43796" w:rsidP="00406638">
      <w:r w:rsidRPr="00B43796">
        <w:t>Eine weitere Komponente, die sich auf dem Wendeventil befindet, sind die sogenannten Asi-Verteilerboxen. Diese sind keine hydraulischen, sondern rein elektrische Komponenten. Sie dienen zur Ansteuerung der Ventile oder zur Weiterleitung der Sensorausgänge an die Steuerung. Jede dieser Boxen hat vier Eingänge und vier Ausgänge. Die beiden übrigen Anschlüsse dienen dazu, weitere Boxen in Reihe zu schalten.</w:t>
      </w:r>
    </w:p>
    <w:p w14:paraId="523D3F39" w14:textId="05697BF1" w:rsidR="00412314" w:rsidRDefault="00B43796" w:rsidP="00406638">
      <w:r>
        <w:rPr>
          <w:noProof/>
        </w:rPr>
        <w:drawing>
          <wp:anchor distT="0" distB="0" distL="114300" distR="114300" simplePos="0" relativeHeight="251649536" behindDoc="1" locked="0" layoutInCell="1" allowOverlap="1" wp14:anchorId="1D989BE7" wp14:editId="338D6176">
            <wp:simplePos x="0" y="0"/>
            <wp:positionH relativeFrom="column">
              <wp:posOffset>1068880</wp:posOffset>
            </wp:positionH>
            <wp:positionV relativeFrom="paragraph">
              <wp:posOffset>10752</wp:posOffset>
            </wp:positionV>
            <wp:extent cx="3906520" cy="3286760"/>
            <wp:effectExtent l="0" t="0" r="0" b="0"/>
            <wp:wrapTight wrapText="bothSides">
              <wp:wrapPolygon edited="0">
                <wp:start x="0" y="0"/>
                <wp:lineTo x="0" y="21533"/>
                <wp:lineTo x="21488" y="21533"/>
                <wp:lineTo x="21488" y="0"/>
                <wp:lineTo x="0" y="0"/>
              </wp:wrapPolygon>
            </wp:wrapTight>
            <wp:docPr id="1439473158" name="Grafik 1"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3158" name="Grafik 1" descr="Ein Bild, das Elektronik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6520" cy="3286760"/>
                    </a:xfrm>
                    <a:prstGeom prst="rect">
                      <a:avLst/>
                    </a:prstGeom>
                  </pic:spPr>
                </pic:pic>
              </a:graphicData>
            </a:graphic>
            <wp14:sizeRelH relativeFrom="margin">
              <wp14:pctWidth>0</wp14:pctWidth>
            </wp14:sizeRelH>
            <wp14:sizeRelV relativeFrom="margin">
              <wp14:pctHeight>0</wp14:pctHeight>
            </wp14:sizeRelV>
          </wp:anchor>
        </w:drawing>
      </w:r>
    </w:p>
    <w:p w14:paraId="69C2F2BE" w14:textId="6895C2A6" w:rsidR="00412314" w:rsidRDefault="00412314" w:rsidP="00406638"/>
    <w:p w14:paraId="69839C4D" w14:textId="765BEE2B" w:rsidR="00D01B06" w:rsidRPr="00B60E77" w:rsidRDefault="00DE668D" w:rsidP="00406638">
      <w:r>
        <w:br w:type="page"/>
      </w:r>
    </w:p>
    <w:p w14:paraId="091E7341" w14:textId="0BD2FB0B" w:rsidR="00747103" w:rsidRDefault="00747103" w:rsidP="004F5B63">
      <w:pPr>
        <w:pStyle w:val="berschrift2"/>
        <w:rPr>
          <w:ins w:id="99" w:author="Natacha Walther" w:date="2024-03-17T18:15:00Z"/>
        </w:rPr>
      </w:pPr>
      <w:bookmarkStart w:id="100" w:name="_Toc25148541"/>
      <w:bookmarkStart w:id="101" w:name="_Toc161418937"/>
      <w:r w:rsidRPr="004F5B63">
        <w:lastRenderedPageBreak/>
        <w:t>Mögliche Risiken / Schwierigkeiten</w:t>
      </w:r>
      <w:bookmarkEnd w:id="100"/>
      <w:bookmarkEnd w:id="101"/>
    </w:p>
    <w:p w14:paraId="2B62D699" w14:textId="2ED4DFA4" w:rsidR="0086176A" w:rsidRPr="0086176A" w:rsidRDefault="0086176A" w:rsidP="0086176A">
      <w:pPr>
        <w:pPrChange w:id="102" w:author="Natacha Walther" w:date="2024-03-17T18:15:00Z">
          <w:pPr>
            <w:pStyle w:val="berschrift2"/>
          </w:pPr>
        </w:pPrChange>
      </w:pPr>
      <w:ins w:id="103" w:author="Natacha Walther" w:date="2024-03-17T18:15:00Z">
        <w:r>
          <w:t>Insert Text</w:t>
        </w:r>
      </w:ins>
    </w:p>
    <w:p w14:paraId="436A3979" w14:textId="541FB5D7" w:rsidR="00674D58" w:rsidRPr="00B60E77" w:rsidRDefault="00747103" w:rsidP="004F5B63">
      <w:pPr>
        <w:pStyle w:val="berschrift3"/>
      </w:pPr>
      <w:bookmarkStart w:id="104" w:name="_Toc161418938"/>
      <w:r w:rsidRPr="00B60E77">
        <w:t>Risiken</w:t>
      </w:r>
      <w:bookmarkEnd w:id="104"/>
    </w:p>
    <w:p w14:paraId="31459EBC" w14:textId="6243C942" w:rsidR="00CD1C0C" w:rsidRDefault="00CD1C0C" w:rsidP="005E0AA1">
      <w:r w:rsidRPr="00CD1C0C">
        <w:t>Auf den ersten Blick scheint der Einsatz von Patronenventilen platzsparender zu sein. Allerdings muss sichergestellt werden, dass ihre technische Realisierbarkeit gegeben ist. Es besteht das Risiko, dass die Fertigungsteile aus fertigungstechnischer Sicht nicht realisierbar sind</w:t>
      </w:r>
      <w:ins w:id="105" w:author="Natacha Walther" w:date="2024-03-17T22:05:00Z">
        <w:r w:rsidR="0031214E">
          <w:t>,</w:t>
        </w:r>
      </w:ins>
      <w:r w:rsidRPr="00CD1C0C">
        <w:t xml:space="preserve"> oder den Kostenrahmen überschreiten. Ein weiteres Risiko besteht darin, dass die Patronenventile leistungstechnisch nicht ausreichend sind. Falls andere Ventile verwendet werden können, müssen diese ebenfalls auf ihre Leistungsfähigkeit geprüft werden.</w:t>
      </w:r>
    </w:p>
    <w:p w14:paraId="2263FCFE" w14:textId="77777777" w:rsidR="00CD1C0C" w:rsidRDefault="00CD1C0C" w:rsidP="005E0AA1"/>
    <w:p w14:paraId="5839AFE0" w14:textId="0B1227B8" w:rsidR="002E68A3" w:rsidRPr="00B60E77" w:rsidRDefault="00B60E77" w:rsidP="004F5B63">
      <w:pPr>
        <w:pStyle w:val="berschrift3"/>
      </w:pPr>
      <w:bookmarkStart w:id="106" w:name="_Toc161418939"/>
      <w:r w:rsidRPr="00B60E77">
        <w:t>Schwierigkeiten</w:t>
      </w:r>
      <w:bookmarkEnd w:id="106"/>
    </w:p>
    <w:p w14:paraId="2A73F6ED" w14:textId="77777777" w:rsidR="005E0AA1" w:rsidRDefault="005E0AA1" w:rsidP="00860533">
      <w:r w:rsidRPr="005E0AA1">
        <w:t>Die grö</w:t>
      </w:r>
      <w:r>
        <w:t>ss</w:t>
      </w:r>
      <w:r w:rsidRPr="005E0AA1">
        <w:t>te Schwierigkeit bei dieser Arbeit besteht wahrscheinlich darin, den Wunsch zu erfüllen, dass nur noch ein Ventilplatz belegt wird. Da die meisten Funktionen von bestehenden Ventilen benötigt werden, muss ein komplett neues Ventil konzipiert werden. Eine weitere Schwierigkeit besteht darin, dass das Ventil kleiner werden muss, aber gleichzeitig darf die Strömungsgeschwindigkeit einen gewissen Grenzwert nicht überschreiten. Das bedeutet, dass sämtliche Bohrungen einen entsprechend dimensionierten Querschnitt benötigen.</w:t>
      </w:r>
    </w:p>
    <w:p w14:paraId="78034739" w14:textId="09194B8C" w:rsidR="00747103" w:rsidRPr="00B60E77" w:rsidRDefault="00747103" w:rsidP="00860533">
      <w:r w:rsidRPr="00B60E77">
        <w:br w:type="page"/>
      </w:r>
    </w:p>
    <w:p w14:paraId="30D03BD6" w14:textId="4A0BA598" w:rsidR="00697C1C" w:rsidRDefault="00697C1C" w:rsidP="006240C2">
      <w:pPr>
        <w:pStyle w:val="berschrift1"/>
        <w:jc w:val="both"/>
        <w:rPr>
          <w:ins w:id="107" w:author="Natacha Walther" w:date="2024-03-17T22:06:00Z"/>
        </w:rPr>
      </w:pPr>
      <w:bookmarkStart w:id="108" w:name="_Toc157689163"/>
      <w:bookmarkStart w:id="109" w:name="_Toc161418940"/>
      <w:r w:rsidRPr="004F5B63">
        <w:lastRenderedPageBreak/>
        <w:t>Planung</w:t>
      </w:r>
      <w:bookmarkEnd w:id="31"/>
      <w:bookmarkEnd w:id="108"/>
      <w:bookmarkEnd w:id="109"/>
    </w:p>
    <w:p w14:paraId="677DDB17" w14:textId="563D125B" w:rsidR="0031214E" w:rsidRPr="0031214E" w:rsidRDefault="0031214E" w:rsidP="0031214E">
      <w:pPr>
        <w:pPrChange w:id="110" w:author="Natacha Walther" w:date="2024-03-17T22:06:00Z">
          <w:pPr>
            <w:pStyle w:val="berschrift1"/>
            <w:jc w:val="both"/>
          </w:pPr>
        </w:pPrChange>
      </w:pPr>
      <w:ins w:id="111" w:author="Natacha Walther" w:date="2024-03-17T22:06:00Z">
        <w:r>
          <w:t>Text</w:t>
        </w:r>
      </w:ins>
    </w:p>
    <w:p w14:paraId="08585EC7" w14:textId="190C1198" w:rsidR="00C100E8" w:rsidRPr="004F5B63" w:rsidRDefault="008D4582" w:rsidP="004F5B63">
      <w:pPr>
        <w:pStyle w:val="berschrift2"/>
      </w:pPr>
      <w:bookmarkStart w:id="112" w:name="_Toc161418941"/>
      <w:r w:rsidRPr="004F5B63">
        <w:t>Pflichtenheft</w:t>
      </w:r>
      <w:bookmarkEnd w:id="112"/>
    </w:p>
    <w:p w14:paraId="18E33135" w14:textId="526B0DD8" w:rsidR="006130CE" w:rsidRDefault="00796B17" w:rsidP="006130CE">
      <w:bookmarkStart w:id="113" w:name="_Toc25148543"/>
      <w:r w:rsidRPr="00796B17">
        <w:t xml:space="preserve">Zu Beginn der Arbeiten wurde ein Pflichtenheft erstellt. Die Anforderungen, die im Pflichtenheft stehen, müssen am Ende auch von der fertigen Konstruktion erfüllt werden. Das Pflichtenheft ist in fast allen Punkten identisch mit dem Lastenheft aus der Aufgabenstellung. Lediglich der Maschinentyp wurde im Laufe der Arbeit von HC25-12 auf HC32-12/16 geändert. Der Grund dafür war, dass die Platzverhältnisse bei einer HC32-12/16 noch eingeschränkter </w:t>
      </w:r>
      <w:commentRangeStart w:id="114"/>
      <w:r w:rsidRPr="00796B17">
        <w:t>sind</w:t>
      </w:r>
      <w:commentRangeEnd w:id="114"/>
      <w:r w:rsidR="0031214E">
        <w:rPr>
          <w:rStyle w:val="Kommentarzeichen"/>
        </w:rPr>
        <w:commentReference w:id="114"/>
      </w:r>
      <w:r w:rsidRPr="00796B17">
        <w:t>.</w:t>
      </w:r>
      <w:r w:rsidR="006130CE" w:rsidRPr="006130CE">
        <w:t xml:space="preserve"> </w:t>
      </w:r>
    </w:p>
    <w:p w14:paraId="60CB3036" w14:textId="6FFF0A8E" w:rsidR="006130CE" w:rsidRDefault="00B43796" w:rsidP="006130CE">
      <w:r>
        <w:rPr>
          <w:noProof/>
        </w:rPr>
        <w:drawing>
          <wp:anchor distT="0" distB="0" distL="114300" distR="114300" simplePos="0" relativeHeight="251650560" behindDoc="1" locked="0" layoutInCell="1" allowOverlap="1" wp14:anchorId="2B1D2D5A" wp14:editId="51E0C2DC">
            <wp:simplePos x="0" y="0"/>
            <wp:positionH relativeFrom="column">
              <wp:posOffset>258117</wp:posOffset>
            </wp:positionH>
            <wp:positionV relativeFrom="paragraph">
              <wp:posOffset>152313</wp:posOffset>
            </wp:positionV>
            <wp:extent cx="5252720" cy="6629400"/>
            <wp:effectExtent l="0" t="0" r="0" b="0"/>
            <wp:wrapTight wrapText="bothSides">
              <wp:wrapPolygon edited="0">
                <wp:start x="0" y="0"/>
                <wp:lineTo x="0" y="21538"/>
                <wp:lineTo x="21543" y="21538"/>
                <wp:lineTo x="21543" y="0"/>
                <wp:lineTo x="0" y="0"/>
              </wp:wrapPolygon>
            </wp:wrapTight>
            <wp:docPr id="56277421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260" t="20251" r="13834" b="9299"/>
                    <a:stretch/>
                  </pic:blipFill>
                  <pic:spPr bwMode="auto">
                    <a:xfrm>
                      <a:off x="0" y="0"/>
                      <a:ext cx="5252720" cy="662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DAF07" w14:textId="6FD4E80D" w:rsidR="006130CE" w:rsidRDefault="006130CE" w:rsidP="006130CE"/>
    <w:p w14:paraId="4FA52788" w14:textId="77777777" w:rsidR="006130CE" w:rsidRDefault="006130CE" w:rsidP="006130CE"/>
    <w:p w14:paraId="72E5E1A0" w14:textId="341EEACE" w:rsidR="006130CE" w:rsidRDefault="006130CE" w:rsidP="006130CE"/>
    <w:p w14:paraId="42361824" w14:textId="1310D10E" w:rsidR="006130CE" w:rsidRDefault="006130CE" w:rsidP="006130CE"/>
    <w:p w14:paraId="79D3AB70" w14:textId="173F6016" w:rsidR="006130CE" w:rsidRDefault="006130CE" w:rsidP="006130CE"/>
    <w:p w14:paraId="600FFF5F" w14:textId="78D56A12" w:rsidR="006130CE" w:rsidRDefault="006130CE" w:rsidP="006130CE"/>
    <w:p w14:paraId="75A8A7A2" w14:textId="77777777" w:rsidR="006130CE" w:rsidRDefault="006130CE" w:rsidP="006130CE"/>
    <w:p w14:paraId="7B2AD3AA" w14:textId="77777777" w:rsidR="006130CE" w:rsidRDefault="006130CE" w:rsidP="006130CE"/>
    <w:p w14:paraId="6B97058F" w14:textId="77777777" w:rsidR="006130CE" w:rsidRDefault="006130CE" w:rsidP="006130CE"/>
    <w:p w14:paraId="45CDB142" w14:textId="77777777" w:rsidR="006130CE" w:rsidRDefault="006130CE" w:rsidP="006130CE"/>
    <w:p w14:paraId="0B116C75" w14:textId="77777777" w:rsidR="006130CE" w:rsidRDefault="006130CE" w:rsidP="006130CE"/>
    <w:p w14:paraId="1187FECF" w14:textId="77777777" w:rsidR="006130CE" w:rsidRDefault="006130CE" w:rsidP="006130CE"/>
    <w:p w14:paraId="25E3EAA8" w14:textId="77777777" w:rsidR="006130CE" w:rsidRDefault="006130CE" w:rsidP="006130CE"/>
    <w:p w14:paraId="33BD0589" w14:textId="77777777" w:rsidR="006130CE" w:rsidRDefault="006130CE" w:rsidP="006130CE"/>
    <w:p w14:paraId="4D970C74" w14:textId="77777777" w:rsidR="006130CE" w:rsidRDefault="006130CE" w:rsidP="006130CE"/>
    <w:p w14:paraId="551F4CF5" w14:textId="77777777" w:rsidR="006130CE" w:rsidRDefault="006130CE" w:rsidP="006130CE"/>
    <w:p w14:paraId="7F7EC6A2" w14:textId="77777777" w:rsidR="006130CE" w:rsidRDefault="006130CE" w:rsidP="006130CE"/>
    <w:p w14:paraId="643534B2" w14:textId="77777777" w:rsidR="006130CE" w:rsidRDefault="006130CE" w:rsidP="006130CE"/>
    <w:p w14:paraId="6B6BC169" w14:textId="77777777" w:rsidR="006130CE" w:rsidRDefault="006130CE" w:rsidP="006130CE"/>
    <w:p w14:paraId="6BE9B6B2" w14:textId="77777777" w:rsidR="006130CE" w:rsidRDefault="006130CE" w:rsidP="006130CE"/>
    <w:p w14:paraId="675A4DE1" w14:textId="77777777" w:rsidR="006130CE" w:rsidRDefault="006130CE" w:rsidP="006130CE"/>
    <w:p w14:paraId="59AE00A7" w14:textId="7B651443" w:rsidR="006130CE" w:rsidRDefault="006130CE" w:rsidP="006130CE"/>
    <w:p w14:paraId="2C3500D6" w14:textId="77777777" w:rsidR="006130CE" w:rsidRDefault="006130CE" w:rsidP="006130CE"/>
    <w:p w14:paraId="355E4800" w14:textId="2F27FF1C" w:rsidR="00D03325" w:rsidRDefault="006130CE" w:rsidP="006130CE">
      <w:r>
        <w:t xml:space="preserve">Das </w:t>
      </w:r>
      <w:del w:id="115" w:author="Natacha Walther" w:date="2024-03-17T22:06:00Z">
        <w:r w:rsidDel="0031214E">
          <w:delText xml:space="preserve">Vollständige </w:delText>
        </w:r>
      </w:del>
      <w:ins w:id="116" w:author="Natacha Walther" w:date="2024-03-17T22:06:00Z">
        <w:r w:rsidR="0031214E">
          <w:t>v</w:t>
        </w:r>
        <w:r w:rsidR="0031214E">
          <w:t xml:space="preserve">ollständige </w:t>
        </w:r>
      </w:ins>
      <w:r>
        <w:t>Pflichten</w:t>
      </w:r>
      <w:r w:rsidR="006B5836">
        <w:t>h</w:t>
      </w:r>
      <w:r>
        <w:t xml:space="preserve">eft ist im Anhang unter </w:t>
      </w:r>
      <w:r>
        <w:rPr>
          <w:b/>
          <w:bCs/>
          <w:i/>
          <w:iCs/>
        </w:rPr>
        <w:t>Planen</w:t>
      </w:r>
      <w:r w:rsidRPr="00137F6B">
        <w:rPr>
          <w:b/>
          <w:bCs/>
          <w:i/>
          <w:iCs/>
        </w:rPr>
        <w:t>/</w:t>
      </w:r>
      <w:r>
        <w:rPr>
          <w:b/>
          <w:bCs/>
          <w:i/>
          <w:iCs/>
        </w:rPr>
        <w:t>Pflichtenheft</w:t>
      </w:r>
      <w:r>
        <w:t xml:space="preserve"> abgelegt.</w:t>
      </w:r>
    </w:p>
    <w:p w14:paraId="2ED2C603" w14:textId="7F2E3841" w:rsidR="006130CE" w:rsidRPr="006130CE" w:rsidRDefault="00697C1C" w:rsidP="006130CE">
      <w:pPr>
        <w:pStyle w:val="berschrift2"/>
      </w:pPr>
      <w:bookmarkStart w:id="117" w:name="_Toc161418942"/>
      <w:r w:rsidRPr="004F5B63">
        <w:lastRenderedPageBreak/>
        <w:t>Terminplan</w:t>
      </w:r>
      <w:bookmarkEnd w:id="113"/>
      <w:bookmarkEnd w:id="117"/>
    </w:p>
    <w:p w14:paraId="3D819F8D" w14:textId="7697882D" w:rsidR="00A176F2" w:rsidRDefault="0004701F">
      <w:r w:rsidRPr="0004701F">
        <w:t xml:space="preserve">Um die Zeit </w:t>
      </w:r>
      <w:r w:rsidR="00A176F2">
        <w:t>während der Arbeit</w:t>
      </w:r>
      <w:r w:rsidR="00A2478D">
        <w:t xml:space="preserve"> besser</w:t>
      </w:r>
      <w:r w:rsidR="00A176F2">
        <w:t xml:space="preserve"> </w:t>
      </w:r>
      <w:r w:rsidRPr="0004701F">
        <w:t xml:space="preserve">einzuschätzen und als </w:t>
      </w:r>
      <w:commentRangeStart w:id="118"/>
      <w:r w:rsidRPr="0004701F">
        <w:t>Kontrolle</w:t>
      </w:r>
      <w:commentRangeEnd w:id="118"/>
      <w:r w:rsidR="0031214E">
        <w:rPr>
          <w:rStyle w:val="Kommentarzeichen"/>
        </w:rPr>
        <w:commentReference w:id="118"/>
      </w:r>
      <w:r w:rsidRPr="0004701F">
        <w:t>, wurde ein Terminplan erstellt</w:t>
      </w:r>
      <w:r w:rsidR="00A2478D">
        <w:t xml:space="preserve">. Die </w:t>
      </w:r>
      <w:r w:rsidR="006130CE">
        <w:t>wichtigsten</w:t>
      </w:r>
      <w:r w:rsidR="00A2478D">
        <w:t xml:space="preserve"> </w:t>
      </w:r>
      <w:r w:rsidR="006130CE">
        <w:t xml:space="preserve">Termine </w:t>
      </w:r>
      <w:r w:rsidR="00A2478D">
        <w:t>im Terminplan haben sich an der</w:t>
      </w:r>
      <w:r w:rsidRPr="0004701F">
        <w:t xml:space="preserve"> Aufgabenstellung orientiert. Dieser Zeitplan wurde auch während der Arbeit laufend aktualisiert</w:t>
      </w:r>
      <w:r w:rsidR="00A176F2">
        <w:t>.</w:t>
      </w:r>
    </w:p>
    <w:p w14:paraId="55ABAA6C" w14:textId="6B23B820" w:rsidR="00A2478D" w:rsidRDefault="00A2478D">
      <w:r>
        <w:t>Wichtige</w:t>
      </w:r>
      <w:r w:rsidR="006130CE">
        <w:t xml:space="preserve"> Termin von der Aufgabenstellung sind</w:t>
      </w:r>
      <w:r>
        <w:t>:</w:t>
      </w:r>
    </w:p>
    <w:p w14:paraId="5D0CEEF0" w14:textId="6333DF60" w:rsidR="00A2478D" w:rsidRDefault="00A2478D">
      <w:r>
        <w:t>Starttermin:</w:t>
      </w:r>
      <w:r>
        <w:tab/>
      </w:r>
      <w:r>
        <w:tab/>
      </w:r>
      <w:r w:rsidR="006130CE">
        <w:tab/>
      </w:r>
      <w:r>
        <w:t>26.02.2024</w:t>
      </w:r>
    </w:p>
    <w:p w14:paraId="149501EE" w14:textId="580D531F" w:rsidR="00A2478D" w:rsidRDefault="00A2478D">
      <w:r>
        <w:t>Endtermin:</w:t>
      </w:r>
      <w:r>
        <w:tab/>
      </w:r>
      <w:r>
        <w:tab/>
      </w:r>
      <w:r w:rsidR="006130CE">
        <w:tab/>
      </w:r>
      <w:r>
        <w:t>18.03.2024</w:t>
      </w:r>
    </w:p>
    <w:p w14:paraId="6A67248F" w14:textId="11D2E8A6" w:rsidR="00A2478D" w:rsidRDefault="00A2478D">
      <w:r>
        <w:t>Präsentation:</w:t>
      </w:r>
      <w:r>
        <w:tab/>
      </w:r>
      <w:r>
        <w:tab/>
      </w:r>
      <w:r w:rsidR="006130CE">
        <w:tab/>
      </w:r>
      <w:r>
        <w:t>04.04.2024</w:t>
      </w:r>
    </w:p>
    <w:p w14:paraId="01862EF4" w14:textId="041AC3B7" w:rsidR="00A2478D" w:rsidRDefault="00A2478D">
      <w:r>
        <w:t>Expertenbesuch:</w:t>
      </w:r>
      <w:r>
        <w:tab/>
      </w:r>
      <w:r w:rsidR="006130CE">
        <w:tab/>
      </w:r>
      <w:r>
        <w:t>06.03.2024</w:t>
      </w:r>
    </w:p>
    <w:p w14:paraId="23C628DF" w14:textId="77777777" w:rsidR="006130CE" w:rsidRDefault="006130CE"/>
    <w:p w14:paraId="0F89EA76" w14:textId="2F40C2EB" w:rsidR="006130CE" w:rsidRDefault="006130CE">
      <w:r>
        <w:t>Meilensteine die gesetzt wurden:</w:t>
      </w:r>
    </w:p>
    <w:p w14:paraId="6433C266" w14:textId="6E760B66" w:rsidR="006130CE" w:rsidRDefault="006130CE">
      <w:r>
        <w:t xml:space="preserve">Freigabe Pflichtenheft und </w:t>
      </w:r>
      <w:r>
        <w:tab/>
        <w:t>26.02.2024</w:t>
      </w:r>
      <w:r>
        <w:br/>
        <w:t>Terminplan</w:t>
      </w:r>
    </w:p>
    <w:p w14:paraId="673EA4C1" w14:textId="46F467B6" w:rsidR="006130CE" w:rsidRDefault="006130CE">
      <w:r>
        <w:t>Freigabe Variante Skizzen</w:t>
      </w:r>
      <w:r>
        <w:tab/>
        <w:t>01.03.2024</w:t>
      </w:r>
    </w:p>
    <w:p w14:paraId="22765FEE" w14:textId="1729F0E3" w:rsidR="006130CE" w:rsidRDefault="006130CE">
      <w:r>
        <w:t>Freigebe Entwurf</w:t>
      </w:r>
      <w:r>
        <w:tab/>
      </w:r>
      <w:r>
        <w:tab/>
        <w:t>04.03.2024</w:t>
      </w:r>
    </w:p>
    <w:p w14:paraId="640E737A" w14:textId="69DFE9E2" w:rsidR="006130CE" w:rsidRDefault="006130CE">
      <w:r>
        <w:t>Abgabe Dokumentation</w:t>
      </w:r>
      <w:r>
        <w:tab/>
        <w:t>16.03.2024</w:t>
      </w:r>
    </w:p>
    <w:p w14:paraId="4B13A6D0" w14:textId="77777777" w:rsidR="00A2478D" w:rsidRDefault="00A2478D"/>
    <w:p w14:paraId="5BE9D22C" w14:textId="26B131B3" w:rsidR="006130CE" w:rsidRDefault="006130CE">
      <w:r>
        <w:t>Der Unterschrieben</w:t>
      </w:r>
      <w:ins w:id="119" w:author="Natacha Walther" w:date="2024-03-17T22:07:00Z">
        <w:r w:rsidR="0031214E">
          <w:t>e</w:t>
        </w:r>
      </w:ins>
      <w:r>
        <w:t xml:space="preserve"> und Ausgefüllte</w:t>
      </w:r>
      <w:del w:id="120" w:author="Natacha Walther" w:date="2024-03-17T22:07:00Z">
        <w:r w:rsidDel="0031214E">
          <w:delText>n</w:delText>
        </w:r>
      </w:del>
      <w:r>
        <w:t xml:space="preserve"> Terminplan wurde</w:t>
      </w:r>
      <w:del w:id="121" w:author="Natacha Walther" w:date="2024-03-17T22:07:00Z">
        <w:r w:rsidDel="0031214E">
          <w:delText>n</w:delText>
        </w:r>
      </w:del>
      <w:r>
        <w:t xml:space="preserve"> im Anhang unter </w:t>
      </w:r>
      <w:r w:rsidRPr="006130CE">
        <w:rPr>
          <w:b/>
          <w:bCs/>
          <w:i/>
          <w:iCs/>
        </w:rPr>
        <w:t>Planen/Terminplan</w:t>
      </w:r>
      <w:r>
        <w:t xml:space="preserve"> abgelegt. </w:t>
      </w:r>
    </w:p>
    <w:p w14:paraId="6CA6C2AC" w14:textId="77777777" w:rsidR="00A2478D" w:rsidRDefault="00A2478D"/>
    <w:p w14:paraId="7A49F209" w14:textId="77777777" w:rsidR="00A2478D" w:rsidRDefault="00A2478D"/>
    <w:p w14:paraId="4EB94E34" w14:textId="77777777" w:rsidR="00A2478D" w:rsidRDefault="00A2478D"/>
    <w:p w14:paraId="414E17D1" w14:textId="2606E4C4" w:rsidR="00A176F2" w:rsidRDefault="00A176F2"/>
    <w:p w14:paraId="1C8AE340" w14:textId="77777777" w:rsidR="00A176F2" w:rsidRDefault="00A176F2"/>
    <w:p w14:paraId="12EBF6B5" w14:textId="49D2051A" w:rsidR="00A176F2" w:rsidRDefault="00A176F2"/>
    <w:p w14:paraId="7E455922" w14:textId="77777777" w:rsidR="00A176F2" w:rsidRDefault="00A176F2"/>
    <w:p w14:paraId="5DFF82C9" w14:textId="77777777" w:rsidR="00A176F2" w:rsidRDefault="00A176F2"/>
    <w:p w14:paraId="0E8AF7BD" w14:textId="77777777" w:rsidR="006130CE" w:rsidRDefault="006130CE" w:rsidP="00E53607"/>
    <w:p w14:paraId="1B8404D8" w14:textId="5092105F" w:rsidR="00C100E8" w:rsidRPr="00B60E77" w:rsidRDefault="0004701F" w:rsidP="00E53607">
      <w:r>
        <w:br w:type="page"/>
      </w:r>
    </w:p>
    <w:p w14:paraId="3EF13718" w14:textId="3EAFD267" w:rsidR="000A27C2" w:rsidRPr="004F5B63" w:rsidRDefault="00077479" w:rsidP="004F5B63">
      <w:pPr>
        <w:pStyle w:val="berschrift2"/>
      </w:pPr>
      <w:bookmarkStart w:id="122" w:name="_Toc161418943"/>
      <w:r w:rsidRPr="004F5B63">
        <w:lastRenderedPageBreak/>
        <w:t>Funktionsskizze</w:t>
      </w:r>
      <w:bookmarkEnd w:id="122"/>
    </w:p>
    <w:p w14:paraId="77346465" w14:textId="25EE6479" w:rsidR="000A27C2" w:rsidRPr="00B60E77" w:rsidRDefault="006130CE" w:rsidP="000A27C2">
      <w:r w:rsidRPr="00B60E77">
        <w:rPr>
          <w:noProof/>
        </w:rPr>
        <w:drawing>
          <wp:anchor distT="0" distB="0" distL="114300" distR="114300" simplePos="0" relativeHeight="251572736" behindDoc="1" locked="0" layoutInCell="1" allowOverlap="1" wp14:anchorId="1D615CD0" wp14:editId="1D7DE72F">
            <wp:simplePos x="0" y="0"/>
            <wp:positionH relativeFrom="column">
              <wp:posOffset>1125551</wp:posOffset>
            </wp:positionH>
            <wp:positionV relativeFrom="paragraph">
              <wp:posOffset>424484</wp:posOffset>
            </wp:positionV>
            <wp:extent cx="3510915" cy="2501900"/>
            <wp:effectExtent l="0" t="0" r="0" b="0"/>
            <wp:wrapTight wrapText="bothSides">
              <wp:wrapPolygon edited="0">
                <wp:start x="0" y="0"/>
                <wp:lineTo x="0" y="21381"/>
                <wp:lineTo x="21448" y="21381"/>
                <wp:lineTo x="21448" y="0"/>
                <wp:lineTo x="0" y="0"/>
              </wp:wrapPolygon>
            </wp:wrapTight>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0915" cy="2501900"/>
                    </a:xfrm>
                    <a:prstGeom prst="rect">
                      <a:avLst/>
                    </a:prstGeom>
                  </pic:spPr>
                </pic:pic>
              </a:graphicData>
            </a:graphic>
            <wp14:sizeRelH relativeFrom="margin">
              <wp14:pctWidth>0</wp14:pctWidth>
            </wp14:sizeRelH>
            <wp14:sizeRelV relativeFrom="margin">
              <wp14:pctHeight>0</wp14:pctHeight>
            </wp14:sizeRelV>
          </wp:anchor>
        </w:drawing>
      </w:r>
      <w:r w:rsidR="00ED07B8">
        <w:t>Um die angeforderten Funktionen visuell darzustellen, wurde eine Funktionsskizze erstellt, die sich an der vorhandenen Vorrichtung SK-654 orientiert.</w:t>
      </w:r>
    </w:p>
    <w:p w14:paraId="1E485CD6" w14:textId="22C97731" w:rsidR="000A27C2" w:rsidRPr="00B60E77" w:rsidRDefault="000A27C2" w:rsidP="000A27C2">
      <w:pPr>
        <w:pStyle w:val="Listenabsatz"/>
      </w:pPr>
    </w:p>
    <w:p w14:paraId="7794FA74" w14:textId="74FEA02E" w:rsidR="000A27C2" w:rsidRPr="00B60E77" w:rsidRDefault="00196536" w:rsidP="000A27C2">
      <w:pPr>
        <w:pStyle w:val="Listenabsatz"/>
      </w:pPr>
      <w:r>
        <w:rPr>
          <w:noProof/>
        </w:rPr>
        <w:pict w14:anchorId="4B492C1D">
          <v:shape id="_x0000_s2317" type="#_x0000_t202" style="position:absolute;left:0;text-align:left;margin-left:163.95pt;margin-top:1.8pt;width:175.1pt;height:63.75pt;z-index:251720192;visibility:visible;mso-width-percent:400;mso-wrap-distance-top:3.6pt;mso-wrap-distance-bottom:3.6pt;mso-width-percent:400;mso-width-relative:margin;mso-height-relative:margin" fillcolor="yellow" strokecolor="black [3213]">
            <v:shadow on="t" offset="6pt,4pt" offset2="8pt,4pt"/>
            <o:extrusion v:ext="view" rotationangle="5,-10"/>
            <v:textbox style="mso-next-textbox:#_x0000_s2317">
              <w:txbxContent>
                <w:p w14:paraId="71549E91" w14:textId="3A647BED" w:rsidR="006130CE" w:rsidRPr="006130CE" w:rsidRDefault="006130CE" w:rsidP="006130CE">
                  <w:pPr>
                    <w:rPr>
                      <w:lang w:val="de-DE"/>
                    </w:rPr>
                  </w:pPr>
                  <w:r>
                    <w:rPr>
                      <w:lang w:val="de-DE"/>
                    </w:rPr>
                    <w:t>Muss noch erstelt werden</w:t>
                  </w:r>
                  <w:r w:rsidR="00B43796">
                    <w:rPr>
                      <w:lang w:val="de-DE"/>
                    </w:rPr>
                    <w:t xml:space="preserve"> oder aus der doku entfernt.</w:t>
                  </w:r>
                </w:p>
              </w:txbxContent>
            </v:textbox>
          </v:shape>
        </w:pict>
      </w:r>
    </w:p>
    <w:p w14:paraId="5CDE1570" w14:textId="3828C2A8" w:rsidR="000A27C2" w:rsidRPr="00B60E77" w:rsidRDefault="000A27C2" w:rsidP="000A27C2">
      <w:pPr>
        <w:pStyle w:val="Listenabsatz"/>
      </w:pPr>
    </w:p>
    <w:p w14:paraId="67D2EC90" w14:textId="77777777" w:rsidR="000A27C2" w:rsidRPr="00B60E77" w:rsidRDefault="000A27C2" w:rsidP="000A27C2">
      <w:pPr>
        <w:pStyle w:val="Listenabsatz"/>
      </w:pPr>
    </w:p>
    <w:p w14:paraId="681E1988" w14:textId="303A8AA3" w:rsidR="000A27C2" w:rsidRPr="00B60E77" w:rsidRDefault="000A27C2" w:rsidP="000A27C2">
      <w:pPr>
        <w:pStyle w:val="Listenabsatz"/>
      </w:pPr>
    </w:p>
    <w:p w14:paraId="0529653E" w14:textId="77777777" w:rsidR="000A27C2" w:rsidRPr="00B60E77" w:rsidRDefault="000A27C2" w:rsidP="000A27C2">
      <w:pPr>
        <w:pStyle w:val="Listenabsatz"/>
      </w:pPr>
    </w:p>
    <w:p w14:paraId="2D5F49B8" w14:textId="77777777" w:rsidR="000A27C2" w:rsidRPr="00B60E77" w:rsidRDefault="000A27C2" w:rsidP="000A27C2">
      <w:pPr>
        <w:pStyle w:val="Listenabsatz"/>
      </w:pPr>
    </w:p>
    <w:p w14:paraId="63D96EB1" w14:textId="77777777" w:rsidR="000A27C2" w:rsidRPr="00B60E77" w:rsidRDefault="000A27C2" w:rsidP="000A27C2">
      <w:pPr>
        <w:pStyle w:val="Listenabsatz"/>
      </w:pPr>
    </w:p>
    <w:p w14:paraId="4FC6C6A7" w14:textId="690223A1" w:rsidR="000A27C2" w:rsidRPr="00B60E77" w:rsidRDefault="000A27C2" w:rsidP="000A27C2">
      <w:pPr>
        <w:pStyle w:val="Listenabsatz"/>
      </w:pPr>
    </w:p>
    <w:p w14:paraId="35FD3068" w14:textId="77777777" w:rsidR="000A27C2" w:rsidRPr="00B60E77" w:rsidRDefault="000A27C2" w:rsidP="000A27C2">
      <w:pPr>
        <w:pStyle w:val="Listenabsatz"/>
      </w:pPr>
    </w:p>
    <w:p w14:paraId="4B08A122" w14:textId="14B9C648" w:rsidR="000A27C2" w:rsidRPr="00B60E77" w:rsidRDefault="000A27C2" w:rsidP="000A27C2">
      <w:pPr>
        <w:pStyle w:val="Listenabsatz"/>
      </w:pPr>
    </w:p>
    <w:p w14:paraId="0510FAFB" w14:textId="77777777" w:rsidR="000A27C2" w:rsidRPr="00B60E77" w:rsidRDefault="000A27C2" w:rsidP="000A27C2">
      <w:pPr>
        <w:pStyle w:val="Listenabsatz"/>
      </w:pPr>
    </w:p>
    <w:p w14:paraId="7E27D412" w14:textId="72DB5022" w:rsidR="000A27C2" w:rsidRDefault="000A27C2" w:rsidP="000A27C2">
      <w:pPr>
        <w:pStyle w:val="Listenabsatz"/>
      </w:pPr>
    </w:p>
    <w:p w14:paraId="615A189A" w14:textId="04A5C4E4" w:rsidR="000A27C2" w:rsidRPr="00B60E77" w:rsidRDefault="000A27C2" w:rsidP="00822B7C"/>
    <w:p w14:paraId="68870CDF" w14:textId="77777777" w:rsidR="00DC3FCB" w:rsidRDefault="00F20A9B" w:rsidP="00DC3FCB">
      <w:pPr>
        <w:pStyle w:val="berschrift2"/>
      </w:pPr>
      <w:bookmarkStart w:id="123" w:name="_Toc161418944"/>
      <w:r w:rsidRPr="004F5B63">
        <w:t>Funktionsstruktur</w:t>
      </w:r>
      <w:bookmarkEnd w:id="123"/>
    </w:p>
    <w:p w14:paraId="4DFDF117" w14:textId="5D4E7C91" w:rsidR="0019138E" w:rsidRDefault="00DC3FCB" w:rsidP="00822B7C">
      <w:r w:rsidRPr="00B60E77">
        <w:rPr>
          <w:noProof/>
          <w:lang w:eastAsia="de-CH"/>
        </w:rPr>
        <w:drawing>
          <wp:anchor distT="0" distB="0" distL="114300" distR="114300" simplePos="0" relativeHeight="251558400" behindDoc="1" locked="0" layoutInCell="1" allowOverlap="1" wp14:anchorId="3A750DE5" wp14:editId="5DD2C182">
            <wp:simplePos x="0" y="0"/>
            <wp:positionH relativeFrom="column">
              <wp:posOffset>-15367</wp:posOffset>
            </wp:positionH>
            <wp:positionV relativeFrom="paragraph">
              <wp:posOffset>1091565</wp:posOffset>
            </wp:positionV>
            <wp:extent cx="6129655" cy="4507865"/>
            <wp:effectExtent l="38100" t="0" r="4445" b="0"/>
            <wp:wrapTight wrapText="bothSides">
              <wp:wrapPolygon edited="0">
                <wp:start x="-134" y="0"/>
                <wp:lineTo x="-134" y="18986"/>
                <wp:lineTo x="8995" y="19260"/>
                <wp:lineTo x="15373" y="19260"/>
                <wp:lineTo x="15373" y="17526"/>
                <wp:lineTo x="16380" y="17526"/>
                <wp:lineTo x="21616" y="16339"/>
                <wp:lineTo x="21616" y="14148"/>
                <wp:lineTo x="21011" y="14057"/>
                <wp:lineTo x="15373" y="13144"/>
                <wp:lineTo x="15507" y="6025"/>
                <wp:lineTo x="14567" y="5842"/>
                <wp:lineTo x="12822" y="5842"/>
                <wp:lineTo x="15440" y="5294"/>
                <wp:lineTo x="15507" y="3195"/>
                <wp:lineTo x="14567" y="3012"/>
                <wp:lineTo x="13224" y="2921"/>
                <wp:lineTo x="15440" y="2465"/>
                <wp:lineTo x="15507" y="365"/>
                <wp:lineTo x="14030" y="274"/>
                <wp:lineTo x="1812" y="0"/>
                <wp:lineTo x="-134" y="0"/>
              </wp:wrapPolygon>
            </wp:wrapTight>
            <wp:docPr id="17" name="Diagram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r w:rsidRPr="00DC3FCB">
        <w:t>Um die Konstruktion in verschiedene Funktionsbereiche zu gliedern, wurde eine Funktionsstruktur erstellt. Anschlie</w:t>
      </w:r>
      <w:r>
        <w:t>ss</w:t>
      </w:r>
      <w:r w:rsidRPr="00DC3FCB">
        <w:t xml:space="preserve">end </w:t>
      </w:r>
      <w:del w:id="124" w:author="Natacha Walther" w:date="2024-03-17T22:08:00Z">
        <w:r w:rsidDel="0031214E">
          <w:delText>würden</w:delText>
        </w:r>
        <w:r w:rsidRPr="00DC3FCB" w:rsidDel="0031214E">
          <w:delText xml:space="preserve"> </w:delText>
        </w:r>
      </w:del>
      <w:ins w:id="125" w:author="Natacha Walther" w:date="2024-03-17T22:08:00Z">
        <w:r w:rsidR="0031214E">
          <w:t>w</w:t>
        </w:r>
        <w:r w:rsidR="0031214E">
          <w:t>e</w:t>
        </w:r>
        <w:r w:rsidR="0031214E">
          <w:t>rden</w:t>
        </w:r>
        <w:r w:rsidR="0031214E" w:rsidRPr="00DC3FCB">
          <w:t xml:space="preserve"> </w:t>
        </w:r>
      </w:ins>
      <w:r w:rsidRPr="00DC3FCB">
        <w:t>die hellgefärbten Teile als Teilbereich in den morphologischen Kasten übertragen</w:t>
      </w:r>
      <w:del w:id="126" w:author="Natacha Walther" w:date="2024-03-17T22:08:00Z">
        <w:r w:rsidDel="0031214E">
          <w:delText xml:space="preserve"> werden</w:delText>
        </w:r>
      </w:del>
      <w:r w:rsidRPr="00DC3FCB">
        <w:t>. Da die Bauart der Ventile einen gro</w:t>
      </w:r>
      <w:r>
        <w:t>ss</w:t>
      </w:r>
      <w:r w:rsidRPr="00DC3FCB">
        <w:t>en Einflussfaktor auf sämtliche Faktoren hat und es nur zwei Bauarten für Ventile gibt</w:t>
      </w:r>
      <w:r>
        <w:t>,</w:t>
      </w:r>
      <w:r w:rsidRPr="00DC3FCB">
        <w:t xml:space="preserve"> Plattenaufbau und Patronenventil, wurde entschieden</w:t>
      </w:r>
      <w:ins w:id="127" w:author="Natacha Walther" w:date="2024-03-17T22:08:00Z">
        <w:r w:rsidR="0031214E">
          <w:t>,</w:t>
        </w:r>
      </w:ins>
      <w:r w:rsidR="00E912DB">
        <w:t xml:space="preserve"> </w:t>
      </w:r>
      <w:r w:rsidRPr="00DC3FCB">
        <w:t xml:space="preserve">auf den morphologischen Kasten zu </w:t>
      </w:r>
      <w:commentRangeStart w:id="128"/>
      <w:r w:rsidRPr="00DC3FCB">
        <w:t>verzichten</w:t>
      </w:r>
      <w:commentRangeEnd w:id="128"/>
      <w:r w:rsidR="0031214E">
        <w:rPr>
          <w:rStyle w:val="Kommentarzeichen"/>
        </w:rPr>
        <w:commentReference w:id="128"/>
      </w:r>
      <w:r w:rsidRPr="00DC3FCB">
        <w:t>.</w:t>
      </w:r>
      <w:r w:rsidR="008B5915" w:rsidRPr="00B60E77">
        <w:br w:type="page"/>
      </w:r>
    </w:p>
    <w:p w14:paraId="08E410C7" w14:textId="32F152C9" w:rsidR="00B14526" w:rsidRPr="00AD6237" w:rsidRDefault="00B14526" w:rsidP="00AD6237"/>
    <w:p w14:paraId="703A55BA" w14:textId="35D830F5" w:rsidR="00025B20" w:rsidRPr="00025B20" w:rsidRDefault="00B96A4A" w:rsidP="00025B20">
      <w:pPr>
        <w:pStyle w:val="berschrift3"/>
      </w:pPr>
      <w:bookmarkStart w:id="129" w:name="_Toc161418945"/>
      <w:r w:rsidRPr="00290324">
        <w:t xml:space="preserve">Variante </w:t>
      </w:r>
      <w:r w:rsidR="00FB7FE5" w:rsidRPr="00290324">
        <w:t>1</w:t>
      </w:r>
      <w:r w:rsidR="00B14526" w:rsidRPr="00290324">
        <w:t>: Bestehende Ventile neu Anordnen</w:t>
      </w:r>
      <w:bookmarkEnd w:id="129"/>
    </w:p>
    <w:p w14:paraId="4F465BCD" w14:textId="5D16E8B7" w:rsidR="00822B7C" w:rsidRDefault="00DC3FCB">
      <w:r>
        <w:t xml:space="preserve">Beim Ersten </w:t>
      </w:r>
      <w:r w:rsidR="00822B7C">
        <w:t>Konzept</w:t>
      </w:r>
      <w:r>
        <w:t xml:space="preserve"> werden </w:t>
      </w:r>
      <w:r w:rsidR="00822B7C">
        <w:t>die bestehenden Ventile</w:t>
      </w:r>
      <w:r>
        <w:t xml:space="preserve"> nur neu angeordnet damit diese auf der </w:t>
      </w:r>
      <w:r w:rsidR="00822B7C">
        <w:t>Maschine</w:t>
      </w:r>
      <w:r>
        <w:t xml:space="preserve"> </w:t>
      </w:r>
      <w:r w:rsidR="00822B7C">
        <w:t>platzsparender sind. Die einzige tiefgreifende Änderung zum bestehenden Ventil wäre so der Anschlussblock.</w:t>
      </w:r>
    </w:p>
    <w:p w14:paraId="43624AA7" w14:textId="61C7DD63" w:rsidR="005314CA" w:rsidRDefault="00196536">
      <w:r>
        <w:rPr>
          <w:noProof/>
        </w:rPr>
        <w:pict w14:anchorId="51A637EF">
          <v:shapetype id="_x0000_t32" coordsize="21600,21600" o:spt="32" o:oned="t" path="m,l21600,21600e" filled="f">
            <v:path arrowok="t" fillok="f" o:connecttype="none"/>
            <o:lock v:ext="edit" shapetype="t"/>
          </v:shapetype>
          <v:shape id="_x0000_s2223" type="#_x0000_t32" style="position:absolute;margin-left:101.35pt;margin-top:263.2pt;width:13.85pt;height:33.95pt;flip:y;z-index:251661824" o:connectortype="straight">
            <v:stroke endarrow="block"/>
          </v:shape>
        </w:pict>
      </w:r>
      <w:r>
        <w:rPr>
          <w:noProof/>
        </w:rPr>
        <w:pict w14:anchorId="38046DED">
          <v:shape id="_x0000_s2224" type="#_x0000_t202" style="position:absolute;margin-left:-14.5pt;margin-top:287.45pt;width:115.85pt;height:20.2pt;z-index:251662848;visibility:visible;mso-wrap-distance-top:3.6pt;mso-wrap-distance-bottom:3.6pt;mso-width-relative:margin;mso-height-relative:margin" filled="f" strokecolor="black [3213]">
            <v:textbox style="mso-next-textbox:#_x0000_s2224">
              <w:txbxContent>
                <w:p w14:paraId="6191CB3E" w14:textId="77777777" w:rsidR="001E6869" w:rsidRDefault="001E6869" w:rsidP="005314CA">
                  <w:pPr>
                    <w:jc w:val="center"/>
                  </w:pPr>
                  <w:r>
                    <w:t>Anschlüsse zur Einheit</w:t>
                  </w:r>
                </w:p>
              </w:txbxContent>
            </v:textbox>
            <w10:wrap type="square"/>
          </v:shape>
        </w:pict>
      </w:r>
      <w:r w:rsidR="00822B7C">
        <w:t xml:space="preserve">Dies hat als kostengünstige und </w:t>
      </w:r>
      <w:r w:rsidR="00025B20">
        <w:t>Funktionssichere</w:t>
      </w:r>
      <w:r w:rsidR="00822B7C">
        <w:t xml:space="preserve"> Lösung grosses </w:t>
      </w:r>
      <w:r w:rsidR="00025B20">
        <w:t>Potenzial</w:t>
      </w:r>
      <w:r w:rsidR="00822B7C">
        <w:t xml:space="preserve">, da man so keine neuen </w:t>
      </w:r>
      <w:del w:id="130" w:author="Natacha Walther" w:date="2024-03-17T22:09:00Z">
        <w:r w:rsidR="00822B7C" w:rsidDel="0031214E">
          <w:delText xml:space="preserve">einkaufteile </w:delText>
        </w:r>
      </w:del>
      <w:ins w:id="131" w:author="Natacha Walther" w:date="2024-03-17T22:09:00Z">
        <w:r w:rsidR="0031214E">
          <w:t>E</w:t>
        </w:r>
        <w:r w:rsidR="0031214E">
          <w:t>inkauf</w:t>
        </w:r>
      </w:ins>
      <w:ins w:id="132" w:author="Natacha Walther" w:date="2024-03-17T22:10:00Z">
        <w:r w:rsidR="0031214E">
          <w:t>s</w:t>
        </w:r>
      </w:ins>
      <w:ins w:id="133" w:author="Natacha Walther" w:date="2024-03-17T22:09:00Z">
        <w:r w:rsidR="0031214E">
          <w:t xml:space="preserve">teile </w:t>
        </w:r>
      </w:ins>
      <w:r w:rsidR="00822B7C">
        <w:t>benötigt</w:t>
      </w:r>
      <w:ins w:id="134" w:author="Natacha Walther" w:date="2024-03-17T22:10:00Z">
        <w:r w:rsidR="0031214E">
          <w:t>, die</w:t>
        </w:r>
      </w:ins>
      <w:r w:rsidR="00822B7C">
        <w:t xml:space="preserve"> zu</w:t>
      </w:r>
      <w:del w:id="135" w:author="Natacha Walther" w:date="2024-03-17T22:10:00Z">
        <w:r w:rsidR="00822B7C" w:rsidDel="0031214E">
          <w:delText xml:space="preserve"> </w:delText>
        </w:r>
      </w:del>
      <w:r w:rsidR="00822B7C">
        <w:t>vor getestet werden müssten und ein</w:t>
      </w:r>
      <w:del w:id="136" w:author="Natacha Walther" w:date="2024-03-17T22:10:00Z">
        <w:r w:rsidR="00822B7C" w:rsidDel="0031214E">
          <w:delText>e</w:delText>
        </w:r>
      </w:del>
      <w:r w:rsidR="00822B7C">
        <w:t xml:space="preserve"> solcher Anschlussblock wäre </w:t>
      </w:r>
      <w:r w:rsidR="00025B20">
        <w:t>konstruktiv</w:t>
      </w:r>
      <w:r w:rsidR="00822B7C">
        <w:t xml:space="preserve"> und </w:t>
      </w:r>
      <w:r w:rsidR="00025B20">
        <w:t>fertigungstechnisch</w:t>
      </w:r>
      <w:r w:rsidR="00822B7C">
        <w:t xml:space="preserve"> keine </w:t>
      </w:r>
      <w:del w:id="137" w:author="Natacha Walther" w:date="2024-03-17T22:10:00Z">
        <w:r w:rsidR="00025B20" w:rsidDel="0031214E">
          <w:delText>Schwierigkeit</w:delText>
        </w:r>
      </w:del>
      <w:ins w:id="138" w:author="Natacha Walther" w:date="2024-03-17T22:10:00Z">
        <w:r w:rsidR="0031214E">
          <w:t>grosse Herausforderung</w:t>
        </w:r>
      </w:ins>
      <w:r w:rsidR="00025B20">
        <w:t>.</w:t>
      </w:r>
    </w:p>
    <w:p w14:paraId="32952DD9" w14:textId="62F48E21" w:rsidR="00FB7FE5" w:rsidRPr="00B14526" w:rsidRDefault="00196536">
      <w:r>
        <w:rPr>
          <w:noProof/>
        </w:rPr>
        <w:pict w14:anchorId="38046DED">
          <v:shape id="_x0000_s2221" type="#_x0000_t202" style="position:absolute;margin-left:-14.5pt;margin-top:345.1pt;width:155.85pt;height:180.75pt;z-index:251659776;visibility:visible;mso-wrap-distance-top:3.6pt;mso-wrap-distance-bottom:3.6pt;mso-width-relative:margin;mso-height-relative:margin" filled="f" stroked="f">
            <v:textbox style="mso-next-textbox:#_x0000_s2221">
              <w:txbxContent>
                <w:p w14:paraId="7EA75228" w14:textId="4F1EFE58" w:rsidR="003E7299" w:rsidRDefault="001E6869" w:rsidP="006F74F1">
                  <w:r w:rsidRPr="001E6869">
                    <w:t>Bei dieser Variante werden die beiden angrenzenden Ventilplätze noch knapp genutzt. Wenn das Ventil asymmetrisch konstruiert wird, könnte man</w:t>
                  </w:r>
                  <w:r>
                    <w:t xml:space="preserve"> dies</w:t>
                  </w:r>
                  <w:r w:rsidRPr="001E6869">
                    <w:t xml:space="preserve"> gut </w:t>
                  </w:r>
                  <w:r>
                    <w:t xml:space="preserve">auf zwei </w:t>
                  </w:r>
                  <w:r w:rsidRPr="001E6869">
                    <w:t>Ventilplät</w:t>
                  </w:r>
                  <w:r>
                    <w:t>ze reduzieren.</w:t>
                  </w:r>
                </w:p>
              </w:txbxContent>
            </v:textbox>
            <w10:wrap type="square"/>
          </v:shape>
        </w:pict>
      </w:r>
      <w:r w:rsidR="006F74F1">
        <w:rPr>
          <w:noProof/>
        </w:rPr>
        <w:drawing>
          <wp:anchor distT="0" distB="0" distL="114300" distR="114300" simplePos="0" relativeHeight="251560448" behindDoc="1" locked="0" layoutInCell="1" allowOverlap="1" wp14:anchorId="67D1F262" wp14:editId="096A8DEA">
            <wp:simplePos x="0" y="0"/>
            <wp:positionH relativeFrom="column">
              <wp:posOffset>1644934</wp:posOffset>
            </wp:positionH>
            <wp:positionV relativeFrom="paragraph">
              <wp:posOffset>4298315</wp:posOffset>
            </wp:positionV>
            <wp:extent cx="4320000" cy="2536150"/>
            <wp:effectExtent l="0" t="0" r="0" b="0"/>
            <wp:wrapTight wrapText="bothSides">
              <wp:wrapPolygon edited="0">
                <wp:start x="0" y="0"/>
                <wp:lineTo x="0" y="21421"/>
                <wp:lineTo x="21527" y="21421"/>
                <wp:lineTo x="21527" y="0"/>
                <wp:lineTo x="0" y="0"/>
              </wp:wrapPolygon>
            </wp:wrapTight>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536150"/>
                    </a:xfrm>
                    <a:prstGeom prst="rect">
                      <a:avLst/>
                    </a:prstGeom>
                  </pic:spPr>
                </pic:pic>
              </a:graphicData>
            </a:graphic>
            <wp14:sizeRelH relativeFrom="margin">
              <wp14:pctWidth>0</wp14:pctWidth>
            </wp14:sizeRelH>
            <wp14:sizeRelV relativeFrom="margin">
              <wp14:pctHeight>0</wp14:pctHeight>
            </wp14:sizeRelV>
          </wp:anchor>
        </w:drawing>
      </w:r>
      <w:r w:rsidR="006F74F1">
        <w:rPr>
          <w:noProof/>
        </w:rPr>
        <w:drawing>
          <wp:anchor distT="0" distB="0" distL="114300" distR="114300" simplePos="0" relativeHeight="251577856" behindDoc="1" locked="0" layoutInCell="1" allowOverlap="1" wp14:anchorId="784D2614" wp14:editId="213371B5">
            <wp:simplePos x="0" y="0"/>
            <wp:positionH relativeFrom="column">
              <wp:posOffset>-375478</wp:posOffset>
            </wp:positionH>
            <wp:positionV relativeFrom="paragraph">
              <wp:posOffset>716280</wp:posOffset>
            </wp:positionV>
            <wp:extent cx="2896235" cy="2167890"/>
            <wp:effectExtent l="0" t="0" r="0" b="0"/>
            <wp:wrapTight wrapText="bothSides">
              <wp:wrapPolygon edited="0">
                <wp:start x="0" y="0"/>
                <wp:lineTo x="0" y="21448"/>
                <wp:lineTo x="21453" y="21448"/>
                <wp:lineTo x="21453"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96235" cy="216789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51A637EF">
          <v:shape id="_x0000_s2227" type="#_x0000_t32" style="position:absolute;margin-left:275.3pt;margin-top:116.4pt;width:18.4pt;height:9.3pt;z-index:251665920;mso-position-horizontal-relative:text;mso-position-vertical-relative:text" o:connectortype="straight">
            <v:stroke endarrow="block"/>
          </v:shape>
        </w:pict>
      </w:r>
      <w:r>
        <w:rPr>
          <w:noProof/>
        </w:rPr>
        <w:pict w14:anchorId="38046DED">
          <v:shape id="_x0000_s2230" type="#_x0000_t202" style="position:absolute;margin-left:194.55pt;margin-top:31.95pt;width:99.15pt;height:20.2pt;z-index:251668992;visibility:visible;mso-wrap-distance-top:3.6pt;mso-wrap-distance-bottom:3.6pt;mso-position-horizontal-relative:text;mso-position-vertical-relative:text;mso-width-relative:margin;mso-height-relative:margin" filled="f" strokecolor="black [3213]">
            <v:textbox style="mso-next-textbox:#_x0000_s2230">
              <w:txbxContent>
                <w:p w14:paraId="20F850CB" w14:textId="77777777" w:rsidR="005314CA" w:rsidRDefault="005314CA" w:rsidP="005314CA">
                  <w:pPr>
                    <w:jc w:val="center"/>
                  </w:pPr>
                  <w:r w:rsidRPr="005314CA">
                    <w:t>Einschiebezylinder</w:t>
                  </w:r>
                </w:p>
                <w:p w14:paraId="2FC43889" w14:textId="22B55130" w:rsidR="005314CA" w:rsidRDefault="005314CA" w:rsidP="005314CA">
                  <w:pPr>
                    <w:jc w:val="center"/>
                  </w:pPr>
                </w:p>
              </w:txbxContent>
            </v:textbox>
            <w10:wrap type="square"/>
          </v:shape>
        </w:pict>
      </w:r>
      <w:r>
        <w:rPr>
          <w:noProof/>
        </w:rPr>
        <w:pict w14:anchorId="38046DED">
          <v:shape id="_x0000_s2228" type="#_x0000_t202" style="position:absolute;margin-left:189.5pt;margin-top:69.85pt;width:85.8pt;height:20.2pt;z-index:251666944;visibility:visible;mso-wrap-distance-top:3.6pt;mso-wrap-distance-bottom:3.6pt;mso-position-horizontal-relative:text;mso-position-vertical-relative:text;mso-width-relative:margin;mso-height-relative:margin" filled="f" strokecolor="black [3213]">
            <v:textbox style="mso-next-textbox:#_x0000_s2228">
              <w:txbxContent>
                <w:p w14:paraId="64F6A9EF" w14:textId="7988996E" w:rsidR="005314CA" w:rsidRDefault="005314CA" w:rsidP="005314CA">
                  <w:pPr>
                    <w:jc w:val="center"/>
                  </w:pPr>
                  <w:r>
                    <w:t>Wendezylinder</w:t>
                  </w:r>
                </w:p>
              </w:txbxContent>
            </v:textbox>
            <w10:wrap type="square"/>
          </v:shape>
        </w:pict>
      </w:r>
      <w:r>
        <w:rPr>
          <w:noProof/>
        </w:rPr>
        <w:pict w14:anchorId="51A637EF">
          <v:shape id="_x0000_s2229" type="#_x0000_t32" style="position:absolute;margin-left:275.3pt;margin-top:79.15pt;width:35.55pt;height:4.25pt;z-index:251667968;mso-position-horizontal-relative:text;mso-position-vertical-relative:text" o:connectortype="straight">
            <v:stroke endarrow="block"/>
          </v:shape>
        </w:pict>
      </w:r>
      <w:r>
        <w:rPr>
          <w:noProof/>
        </w:rPr>
        <w:pict w14:anchorId="51A637EF">
          <v:shape id="_x0000_s2231" type="#_x0000_t32" style="position:absolute;margin-left:293.7pt;margin-top:42.1pt;width:44.95pt;height:17.5pt;z-index:251670016;mso-position-horizontal-relative:text;mso-position-vertical-relative:text" o:connectortype="straight">
            <v:stroke endarrow="block"/>
          </v:shape>
        </w:pict>
      </w:r>
      <w:r>
        <w:rPr>
          <w:noProof/>
        </w:rPr>
        <w:pict w14:anchorId="51A637EF">
          <v:shape id="_x0000_s2233" type="#_x0000_t32" style="position:absolute;margin-left:384.4pt;margin-top:31.95pt;width:19.55pt;height:44.55pt;z-index:251672064;mso-position-horizontal-relative:text;mso-position-vertical-relative:text" o:connectortype="straight">
            <v:stroke endarrow="block"/>
          </v:shape>
        </w:pict>
      </w:r>
      <w:r>
        <w:rPr>
          <w:noProof/>
        </w:rPr>
        <w:pict w14:anchorId="38046DED">
          <v:shape id="_x0000_s2232" type="#_x0000_t202" style="position:absolute;margin-left:310.85pt;margin-top:11.75pt;width:85.8pt;height:20.2pt;z-index:251671040;visibility:visible;mso-wrap-distance-top:3.6pt;mso-wrap-distance-bottom:3.6pt;mso-position-horizontal-relative:text;mso-position-vertical-relative:text;mso-width-relative:margin;mso-height-relative:margin" filled="f" strokecolor="black [3213]">
            <v:textbox style="mso-next-textbox:#_x0000_s2232">
              <w:txbxContent>
                <w:p w14:paraId="58D2767B" w14:textId="70025300" w:rsidR="005314CA" w:rsidRDefault="005314CA" w:rsidP="005314CA">
                  <w:pPr>
                    <w:jc w:val="center"/>
                  </w:pPr>
                  <w:r>
                    <w:t>Spanzange</w:t>
                  </w:r>
                </w:p>
              </w:txbxContent>
            </v:textbox>
            <w10:wrap type="square"/>
          </v:shape>
        </w:pict>
      </w:r>
      <w:r>
        <w:rPr>
          <w:noProof/>
        </w:rPr>
        <w:pict w14:anchorId="51A637EF">
          <v:shape id="_x0000_s2225" type="#_x0000_t32" style="position:absolute;margin-left:319.85pt;margin-top:222.65pt;width:46.7pt;height:23.45pt;flip:y;z-index:251663872;mso-position-horizontal-relative:text;mso-position-vertical-relative:text" o:connectortype="straight">
            <v:stroke endarrow="block"/>
          </v:shape>
        </w:pict>
      </w:r>
      <w:r>
        <w:rPr>
          <w:noProof/>
        </w:rPr>
        <w:pict w14:anchorId="38046DED">
          <v:shape id="_x0000_s2222" type="#_x0000_t202" style="position:absolute;margin-left:249.5pt;margin-top:235.95pt;width:70.35pt;height:20.2pt;z-index:251660800;visibility:visible;mso-wrap-distance-top:3.6pt;mso-wrap-distance-bottom:3.6pt;mso-position-horizontal-relative:text;mso-position-vertical-relative:text;mso-width-relative:margin;mso-height-relative:margin" filled="f" strokecolor="black [3213]">
            <v:textbox style="mso-next-textbox:#_x0000_s2222">
              <w:txbxContent>
                <w:p w14:paraId="76238522" w14:textId="386E89D5" w:rsidR="001E6869" w:rsidRDefault="005314CA" w:rsidP="005314CA">
                  <w:pPr>
                    <w:jc w:val="center"/>
                  </w:pPr>
                  <w:r>
                    <w:t>Abschalten</w:t>
                  </w:r>
                </w:p>
              </w:txbxContent>
            </v:textbox>
            <w10:wrap type="square"/>
          </v:shape>
        </w:pict>
      </w:r>
      <w:r>
        <w:rPr>
          <w:noProof/>
        </w:rPr>
        <w:pict w14:anchorId="38046DED">
          <v:shape id="_x0000_s2226" type="#_x0000_t202" style="position:absolute;margin-left:177.25pt;margin-top:105.5pt;width:98.05pt;height:20.2pt;z-index:251664896;visibility:visible;mso-wrap-distance-top:3.6pt;mso-wrap-distance-bottom:3.6pt;mso-position-horizontal-relative:text;mso-position-vertical-relative:text;mso-width-relative:margin;mso-height-relative:margin" filled="f" strokecolor="black [3213]">
            <v:textbox style="mso-next-textbox:#_x0000_s2226">
              <w:txbxContent>
                <w:p w14:paraId="7C148CB5" w14:textId="03E27B6C" w:rsidR="005314CA" w:rsidRDefault="005314CA" w:rsidP="005314CA">
                  <w:pPr>
                    <w:jc w:val="center"/>
                  </w:pPr>
                  <w:r>
                    <w:t>Einheit vor/zurück</w:t>
                  </w:r>
                </w:p>
              </w:txbxContent>
            </v:textbox>
            <w10:wrap type="square"/>
          </v:shape>
        </w:pict>
      </w:r>
      <w:r w:rsidR="005314CA">
        <w:rPr>
          <w:noProof/>
        </w:rPr>
        <w:drawing>
          <wp:anchor distT="0" distB="0" distL="114300" distR="114300" simplePos="0" relativeHeight="251574784" behindDoc="1" locked="0" layoutInCell="1" allowOverlap="1" wp14:anchorId="162192CA" wp14:editId="5865242A">
            <wp:simplePos x="0" y="0"/>
            <wp:positionH relativeFrom="column">
              <wp:posOffset>3574415</wp:posOffset>
            </wp:positionH>
            <wp:positionV relativeFrom="paragraph">
              <wp:posOffset>648479</wp:posOffset>
            </wp:positionV>
            <wp:extent cx="2767965" cy="2657475"/>
            <wp:effectExtent l="0" t="0" r="0" b="0"/>
            <wp:wrapTight wrapText="bothSides">
              <wp:wrapPolygon edited="0">
                <wp:start x="0" y="0"/>
                <wp:lineTo x="0" y="21523"/>
                <wp:lineTo x="21407" y="21523"/>
                <wp:lineTo x="21407"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7965" cy="2657475"/>
                    </a:xfrm>
                    <a:prstGeom prst="rect">
                      <a:avLst/>
                    </a:prstGeom>
                  </pic:spPr>
                </pic:pic>
              </a:graphicData>
            </a:graphic>
            <wp14:sizeRelH relativeFrom="margin">
              <wp14:pctWidth>0</wp14:pctWidth>
            </wp14:sizeRelH>
            <wp14:sizeRelV relativeFrom="margin">
              <wp14:pctHeight>0</wp14:pctHeight>
            </wp14:sizeRelV>
          </wp:anchor>
        </w:drawing>
      </w:r>
      <w:r w:rsidR="00FB7FE5" w:rsidRPr="00B14526">
        <w:br w:type="page"/>
      </w:r>
    </w:p>
    <w:p w14:paraId="1BE2A032" w14:textId="1FABB0E1" w:rsidR="005368FB" w:rsidRDefault="00FB7FE5" w:rsidP="005C3CE8">
      <w:pPr>
        <w:pStyle w:val="berschrift3"/>
      </w:pPr>
      <w:bookmarkStart w:id="139" w:name="_Toc161418946"/>
      <w:r w:rsidRPr="00290324">
        <w:lastRenderedPageBreak/>
        <w:t>Variante 2</w:t>
      </w:r>
      <w:r w:rsidR="006F55AF">
        <w:t>: NG 4 Ventilgrösse</w:t>
      </w:r>
      <w:bookmarkEnd w:id="139"/>
    </w:p>
    <w:p w14:paraId="5020812A" w14:textId="04FB16DE" w:rsidR="005C3CE8" w:rsidRPr="005C3CE8" w:rsidDel="0031214E" w:rsidRDefault="005C3CE8" w:rsidP="005C3CE8">
      <w:pPr>
        <w:rPr>
          <w:del w:id="140" w:author="Natacha Walther" w:date="2024-03-17T22:10:00Z"/>
        </w:rPr>
      </w:pPr>
    </w:p>
    <w:p w14:paraId="6DD5A755" w14:textId="1EEE11DE" w:rsidR="006F74F1" w:rsidRDefault="00196536">
      <w:r>
        <w:rPr>
          <w:noProof/>
        </w:rPr>
        <w:pict w14:anchorId="38046DED">
          <v:shape id="_x0000_s2234" type="#_x0000_t202" style="position:absolute;margin-left:-8.25pt;margin-top:430.5pt;width:141.35pt;height:87.65pt;z-index:251673088;visibility:visible;mso-height-percent:200;mso-wrap-distance-top:3.6pt;mso-wrap-distance-bottom:3.6pt;mso-height-percent:200;mso-width-relative:margin;mso-height-relative:margin" filled="f" stroked="f">
            <v:textbox style="mso-next-textbox:#_x0000_s2234;mso-fit-shape-to-text:t">
              <w:txbxContent>
                <w:p w14:paraId="3D832163" w14:textId="298B7A42" w:rsidR="006F74F1" w:rsidRDefault="006F74F1" w:rsidP="006F74F1">
                  <w:r w:rsidRPr="006F74F1">
                    <w:t xml:space="preserve">Es ist nur noch ein Ventilplatz </w:t>
                  </w:r>
                  <w:r>
                    <w:t xml:space="preserve">wird </w:t>
                  </w:r>
                  <w:r w:rsidRPr="006F74F1">
                    <w:t>belegt und die beiden seitlichen Ventilplätze sind uneingeschränkt nutzbar.</w:t>
                  </w:r>
                </w:p>
              </w:txbxContent>
            </v:textbox>
          </v:shape>
        </w:pict>
      </w:r>
      <w:r w:rsidR="006F74F1">
        <w:rPr>
          <w:noProof/>
        </w:rPr>
        <w:drawing>
          <wp:anchor distT="0" distB="0" distL="114300" distR="114300" simplePos="0" relativeHeight="251571712" behindDoc="1" locked="0" layoutInCell="1" allowOverlap="1" wp14:anchorId="4F16FFF2" wp14:editId="4790EA6B">
            <wp:simplePos x="0" y="0"/>
            <wp:positionH relativeFrom="column">
              <wp:posOffset>1650635</wp:posOffset>
            </wp:positionH>
            <wp:positionV relativeFrom="paragraph">
              <wp:posOffset>5481955</wp:posOffset>
            </wp:positionV>
            <wp:extent cx="4320000" cy="2571075"/>
            <wp:effectExtent l="0" t="0" r="0" b="0"/>
            <wp:wrapTight wrapText="bothSides">
              <wp:wrapPolygon edited="0">
                <wp:start x="0" y="0"/>
                <wp:lineTo x="0" y="21451"/>
                <wp:lineTo x="21527" y="21451"/>
                <wp:lineTo x="21527"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571075"/>
                    </a:xfrm>
                    <a:prstGeom prst="rect">
                      <a:avLst/>
                    </a:prstGeom>
                  </pic:spPr>
                </pic:pic>
              </a:graphicData>
            </a:graphic>
            <wp14:sizeRelH relativeFrom="margin">
              <wp14:pctWidth>0</wp14:pctWidth>
            </wp14:sizeRelH>
            <wp14:sizeRelV relativeFrom="margin">
              <wp14:pctHeight>0</wp14:pctHeight>
            </wp14:sizeRelV>
          </wp:anchor>
        </w:drawing>
      </w:r>
      <w:r w:rsidR="005368FB">
        <w:t>Der Aufbau von diesem Ventil</w:t>
      </w:r>
      <w:r w:rsidR="005368FB" w:rsidRPr="005368FB">
        <w:t xml:space="preserve"> ist ähnlich zum </w:t>
      </w:r>
      <w:r w:rsidR="006F74F1">
        <w:t>vorherigen</w:t>
      </w:r>
      <w:r w:rsidR="005368FB" w:rsidRPr="005368FB">
        <w:t xml:space="preserve"> Konzept. Allerdings wur</w:t>
      </w:r>
      <w:r w:rsidR="006F74F1">
        <w:t>den anstelle von NG6, NG4 Ventile verwendet</w:t>
      </w:r>
      <w:r w:rsidR="005368FB" w:rsidRPr="005368FB">
        <w:t xml:space="preserve">. Dadurch ist es </w:t>
      </w:r>
      <w:r w:rsidR="006F74F1">
        <w:t xml:space="preserve">noch schmaler und </w:t>
      </w:r>
      <w:r w:rsidR="005368FB" w:rsidRPr="005368FB">
        <w:t>möglich, nur noch einen einzelnen Ventilplatz zu belegen.</w:t>
      </w:r>
      <w:r w:rsidR="008E4843">
        <w:t xml:space="preserve"> Zusätzlich können </w:t>
      </w:r>
      <w:commentRangeStart w:id="141"/>
      <w:r w:rsidR="008E4843">
        <w:t>so</w:t>
      </w:r>
      <w:commentRangeEnd w:id="141"/>
      <w:r w:rsidR="0031214E">
        <w:rPr>
          <w:rStyle w:val="Kommentarzeichen"/>
        </w:rPr>
        <w:commentReference w:id="141"/>
      </w:r>
    </w:p>
    <w:p w14:paraId="405A6659" w14:textId="6D8F1CA1" w:rsidR="004A7A63" w:rsidRDefault="00196536">
      <w:pPr>
        <w:rPr>
          <w:rFonts w:asciiTheme="majorHAnsi" w:eastAsiaTheme="majorEastAsia" w:hAnsiTheme="majorHAnsi" w:cstheme="majorBidi"/>
          <w:color w:val="1F4D78" w:themeColor="accent1" w:themeShade="7F"/>
          <w:sz w:val="24"/>
          <w:szCs w:val="24"/>
        </w:rPr>
      </w:pPr>
      <w:r>
        <w:rPr>
          <w:noProof/>
        </w:rPr>
        <w:pict w14:anchorId="38046DED">
          <v:shape id="_x0000_s2243" type="#_x0000_t202" style="position:absolute;margin-left:165.1pt;margin-top:294.6pt;width:76.8pt;height:21.25pt;z-index:251682304;visibility:visible;mso-wrap-distance-top:3.6pt;mso-wrap-distance-bottom:3.6pt;mso-width-relative:margin;mso-height-relative:margin" filled="f" strokecolor="black [3213]">
            <v:textbox style="mso-next-textbox:#_x0000_s2243">
              <w:txbxContent>
                <w:p w14:paraId="27CBC0EC" w14:textId="547A4761" w:rsidR="00831DCF" w:rsidRDefault="00831DCF" w:rsidP="00831DCF">
                  <w:pPr>
                    <w:jc w:val="center"/>
                  </w:pPr>
                  <w:r>
                    <w:t>Druckschalter</w:t>
                  </w:r>
                </w:p>
              </w:txbxContent>
            </v:textbox>
            <w10:wrap type="square"/>
          </v:shape>
        </w:pict>
      </w:r>
      <w:r>
        <w:rPr>
          <w:noProof/>
        </w:rPr>
        <w:pict w14:anchorId="51A637EF">
          <v:shape id="_x0000_s2236" type="#_x0000_t32" style="position:absolute;margin-left:351.85pt;margin-top:299.45pt;width:17.2pt;height:10.25pt;flip:y;z-index:251675136" o:connectortype="straight">
            <v:stroke endarrow="block"/>
          </v:shape>
        </w:pict>
      </w:r>
      <w:r>
        <w:rPr>
          <w:noProof/>
        </w:rPr>
        <w:pict w14:anchorId="38046DED">
          <v:shape id="_x0000_s2235" type="#_x0000_t202" style="position:absolute;margin-left:281.5pt;margin-top:299.45pt;width:70.35pt;height:20.2pt;z-index:251674112;visibility:visible;mso-wrap-distance-top:3.6pt;mso-wrap-distance-bottom:3.6pt;mso-width-relative:margin;mso-height-relative:margin" filled="f" strokecolor="black [3213]">
            <v:textbox style="mso-next-textbox:#_x0000_s2235">
              <w:txbxContent>
                <w:p w14:paraId="5D57F37B" w14:textId="77777777" w:rsidR="001B4B39" w:rsidRDefault="001B4B39" w:rsidP="001B4B39">
                  <w:pPr>
                    <w:jc w:val="center"/>
                  </w:pPr>
                  <w:r>
                    <w:t>Abschalten</w:t>
                  </w:r>
                </w:p>
              </w:txbxContent>
            </v:textbox>
            <w10:wrap type="square"/>
          </v:shape>
        </w:pict>
      </w:r>
      <w:r>
        <w:rPr>
          <w:noProof/>
        </w:rPr>
        <w:pict w14:anchorId="51A637EF">
          <v:shape id="_x0000_s2244" type="#_x0000_t32" style="position:absolute;margin-left:75.3pt;margin-top:232.65pt;width:89.8pt;height:72.35pt;flip:x y;z-index:251683328" o:connectortype="straight">
            <v:stroke endarrow="block"/>
          </v:shape>
        </w:pict>
      </w:r>
      <w:r>
        <w:rPr>
          <w:noProof/>
        </w:rPr>
        <w:pict w14:anchorId="51A637EF">
          <v:shape id="_x0000_s2242" type="#_x0000_t32" style="position:absolute;margin-left:160.15pt;margin-top:261.35pt;width:20.55pt;height:9.45pt;flip:x y;z-index:251681280" o:connectortype="straight">
            <v:stroke endarrow="block"/>
          </v:shape>
        </w:pict>
      </w:r>
      <w:r>
        <w:rPr>
          <w:noProof/>
        </w:rPr>
        <w:pict w14:anchorId="38046DED">
          <v:shape id="_x0000_s2241" type="#_x0000_t202" style="position:absolute;margin-left:180.7pt;margin-top:261.35pt;width:91.1pt;height:21.25pt;z-index:251680256;visibility:visible;mso-wrap-distance-top:3.6pt;mso-wrap-distance-bottom:3.6pt;mso-width-relative:margin;mso-height-relative:margin" filled="f" strokecolor="black [3213]">
            <v:textbox style="mso-next-textbox:#_x0000_s2241">
              <w:txbxContent>
                <w:p w14:paraId="22A86643" w14:textId="786EF2C0" w:rsidR="001B4B39" w:rsidRDefault="00831DCF" w:rsidP="001B4B39">
                  <w:pPr>
                    <w:jc w:val="center"/>
                  </w:pPr>
                  <w:r>
                    <w:t>Druckregelventil</w:t>
                  </w:r>
                </w:p>
              </w:txbxContent>
            </v:textbox>
            <w10:wrap type="square"/>
          </v:shape>
        </w:pict>
      </w:r>
      <w:r>
        <w:rPr>
          <w:noProof/>
        </w:rPr>
        <w:pict w14:anchorId="51A637EF">
          <v:shape id="_x0000_s2240" type="#_x0000_t32" style="position:absolute;margin-left:275.85pt;margin-top:220.3pt;width:36.05pt;height:12.35pt;z-index:251679232" o:connectortype="straight">
            <v:stroke endarrow="block"/>
          </v:shape>
        </w:pict>
      </w:r>
      <w:r w:rsidR="001B4B39">
        <w:rPr>
          <w:noProof/>
        </w:rPr>
        <w:drawing>
          <wp:anchor distT="0" distB="0" distL="114300" distR="114300" simplePos="0" relativeHeight="251578880" behindDoc="1" locked="0" layoutInCell="1" allowOverlap="1" wp14:anchorId="1C7B962C" wp14:editId="4D9DFF8D">
            <wp:simplePos x="0" y="0"/>
            <wp:positionH relativeFrom="column">
              <wp:posOffset>-459076</wp:posOffset>
            </wp:positionH>
            <wp:positionV relativeFrom="paragraph">
              <wp:posOffset>1455420</wp:posOffset>
            </wp:positionV>
            <wp:extent cx="2714625" cy="2320925"/>
            <wp:effectExtent l="0" t="0" r="0" b="0"/>
            <wp:wrapTight wrapText="bothSides">
              <wp:wrapPolygon edited="0">
                <wp:start x="0" y="0"/>
                <wp:lineTo x="0" y="21452"/>
                <wp:lineTo x="21524" y="21452"/>
                <wp:lineTo x="21524" y="0"/>
                <wp:lineTo x="0" y="0"/>
              </wp:wrapPolygon>
            </wp:wrapTight>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4625" cy="232092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8046DED">
          <v:shape id="_x0000_s2239" type="#_x0000_t202" style="position:absolute;margin-left:180.7pt;margin-top:199.9pt;width:95.15pt;height:38.7pt;z-index:251678208;visibility:visible;mso-wrap-distance-top:3.6pt;mso-wrap-distance-bottom:3.6pt;mso-position-horizontal-relative:text;mso-position-vertical-relative:text;mso-width-relative:margin;mso-height-relative:margin" filled="f" strokecolor="black [3213]">
            <v:textbox style="mso-next-textbox:#_x0000_s2239">
              <w:txbxContent>
                <w:p w14:paraId="7E6D5411" w14:textId="410982CB" w:rsidR="001B4B39" w:rsidRDefault="001B4B39" w:rsidP="001B4B39">
                  <w:pPr>
                    <w:spacing w:after="0"/>
                    <w:jc w:val="center"/>
                  </w:pPr>
                  <w:r>
                    <w:t>Drosselrückschlag-ventil</w:t>
                  </w:r>
                </w:p>
              </w:txbxContent>
            </v:textbox>
            <w10:wrap type="square"/>
          </v:shape>
        </w:pict>
      </w:r>
      <w:r>
        <w:rPr>
          <w:noProof/>
        </w:rPr>
        <w:pict w14:anchorId="38046DED">
          <v:shape id="_x0000_s2238" type="#_x0000_t202" style="position:absolute;margin-left:179.5pt;margin-top:162.8pt;width:91.1pt;height:21.25pt;z-index:251677184;visibility:visible;mso-wrap-distance-top:3.6pt;mso-wrap-distance-bottom:3.6pt;mso-position-horizontal-relative:text;mso-position-vertical-relative:text;mso-width-relative:margin;mso-height-relative:margin" filled="f" strokecolor="black [3213]">
            <v:textbox style="mso-next-textbox:#_x0000_s2238">
              <w:txbxContent>
                <w:p w14:paraId="701F5C1E" w14:textId="7176A087" w:rsidR="001B4B39" w:rsidRDefault="001B4B39" w:rsidP="001B4B39">
                  <w:pPr>
                    <w:jc w:val="center"/>
                  </w:pPr>
                  <w:r>
                    <w:t>4/2 Wegeventil</w:t>
                  </w:r>
                </w:p>
              </w:txbxContent>
            </v:textbox>
            <w10:wrap type="square"/>
          </v:shape>
        </w:pict>
      </w:r>
      <w:r>
        <w:rPr>
          <w:noProof/>
        </w:rPr>
        <w:pict w14:anchorId="51A637EF">
          <v:shape id="_x0000_s2237" type="#_x0000_t32" style="position:absolute;margin-left:270.6pt;margin-top:171.4pt;width:17.45pt;height:11.6pt;z-index:251676160;mso-position-horizontal-relative:text;mso-position-vertical-relative:text" o:connectortype="straight">
            <v:stroke endarrow="block"/>
          </v:shape>
        </w:pict>
      </w:r>
      <w:r w:rsidR="001B4B39">
        <w:rPr>
          <w:noProof/>
        </w:rPr>
        <w:drawing>
          <wp:anchor distT="0" distB="0" distL="114300" distR="114300" simplePos="0" relativeHeight="251573760" behindDoc="1" locked="0" layoutInCell="1" allowOverlap="1" wp14:anchorId="7A831CA9" wp14:editId="021AC786">
            <wp:simplePos x="0" y="0"/>
            <wp:positionH relativeFrom="column">
              <wp:posOffset>3617595</wp:posOffset>
            </wp:positionH>
            <wp:positionV relativeFrom="paragraph">
              <wp:posOffset>1106805</wp:posOffset>
            </wp:positionV>
            <wp:extent cx="2496185" cy="2993390"/>
            <wp:effectExtent l="0" t="0" r="0" b="0"/>
            <wp:wrapTight wrapText="bothSides">
              <wp:wrapPolygon edited="0">
                <wp:start x="0" y="0"/>
                <wp:lineTo x="0" y="21444"/>
                <wp:lineTo x="21430" y="21444"/>
                <wp:lineTo x="2143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570" r="4158"/>
                    <a:stretch/>
                  </pic:blipFill>
                  <pic:spPr bwMode="auto">
                    <a:xfrm>
                      <a:off x="0" y="0"/>
                      <a:ext cx="2496185" cy="299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B7E" w:rsidRPr="00074B7E">
        <w:t xml:space="preserve">Ein Nachteil dieser Variante ist, dass </w:t>
      </w:r>
      <w:commentRangeStart w:id="142"/>
      <w:del w:id="143" w:author="Natacha Walther" w:date="2024-03-17T22:11:00Z">
        <w:r w:rsidR="00074B7E" w:rsidRPr="00074B7E" w:rsidDel="0031214E">
          <w:delText xml:space="preserve">wir </w:delText>
        </w:r>
      </w:del>
      <w:commentRangeEnd w:id="142"/>
      <w:r w:rsidR="0031214E">
        <w:rPr>
          <w:rStyle w:val="Kommentarzeichen"/>
        </w:rPr>
        <w:commentReference w:id="142"/>
      </w:r>
      <w:r w:rsidR="00074B7E" w:rsidRPr="00074B7E">
        <w:t>bei Pfiffner standardmä</w:t>
      </w:r>
      <w:r w:rsidR="00F30F97">
        <w:t>ss</w:t>
      </w:r>
      <w:r w:rsidR="00074B7E" w:rsidRPr="00074B7E">
        <w:t xml:space="preserve">ig auf NG 6 Ventile </w:t>
      </w:r>
      <w:del w:id="144" w:author="Natacha Walther" w:date="2024-03-17T22:11:00Z">
        <w:r w:rsidR="00074B7E" w:rsidRPr="00074B7E" w:rsidDel="0031214E">
          <w:delText xml:space="preserve">setzen </w:delText>
        </w:r>
      </w:del>
      <w:ins w:id="145" w:author="Natacha Walther" w:date="2024-03-17T22:11:00Z">
        <w:r w:rsidR="0031214E">
          <w:t>gesetzt wird</w:t>
        </w:r>
        <w:r w:rsidR="0031214E" w:rsidRPr="00074B7E">
          <w:t xml:space="preserve"> </w:t>
        </w:r>
      </w:ins>
      <w:r w:rsidR="00074B7E" w:rsidRPr="00074B7E">
        <w:t xml:space="preserve">und somit nicht so viel Erfahrung mit diesem Ventiltyp </w:t>
      </w:r>
      <w:del w:id="146" w:author="Natacha Walther" w:date="2024-03-17T22:11:00Z">
        <w:r w:rsidR="00074B7E" w:rsidRPr="00074B7E" w:rsidDel="0031214E">
          <w:delText>haben</w:delText>
        </w:r>
      </w:del>
      <w:ins w:id="147" w:author="Natacha Walther" w:date="2024-03-17T22:11:00Z">
        <w:r w:rsidR="0031214E">
          <w:t>vorhanden ist</w:t>
        </w:r>
      </w:ins>
      <w:r w:rsidR="00074B7E" w:rsidRPr="00074B7E">
        <w:t xml:space="preserve">. Zusätzlich ist die Markverfügbarkeit im Vergleich zu NG 6 eingeschränkter. Zum Beispiel </w:t>
      </w:r>
      <w:r w:rsidR="00074B7E">
        <w:t>bieten</w:t>
      </w:r>
      <w:r w:rsidR="00074B7E" w:rsidRPr="00074B7E">
        <w:t xml:space="preserve"> </w:t>
      </w:r>
      <w:r w:rsidR="00074B7E">
        <w:t>nur Bucher Hydraulics GmbH und Wandfluh AG e</w:t>
      </w:r>
      <w:del w:id="148" w:author="Natacha Walther" w:date="2024-03-17T22:12:00Z">
        <w:r w:rsidR="001B4B39" w:rsidRPr="001B4B39" w:rsidDel="0031214E">
          <w:rPr>
            <w:noProof/>
          </w:rPr>
          <w:delText xml:space="preserve"> </w:delText>
        </w:r>
      </w:del>
      <w:r w:rsidR="00074B7E">
        <w:t>in grösseres Sortiment von diesem Ventiltyp an.</w:t>
      </w:r>
      <w:r w:rsidR="004A7A63">
        <w:br w:type="page"/>
      </w:r>
    </w:p>
    <w:p w14:paraId="683E52A5" w14:textId="3804D2F5" w:rsidR="00B073A7" w:rsidRPr="00F63DCF" w:rsidRDefault="00FF3516">
      <w:pPr>
        <w:rPr>
          <w:b/>
          <w:bCs/>
        </w:rPr>
      </w:pPr>
      <w:r w:rsidRPr="00F63DCF">
        <w:rPr>
          <w:b/>
          <w:bCs/>
          <w:noProof/>
        </w:rPr>
        <w:lastRenderedPageBreak/>
        <w:drawing>
          <wp:anchor distT="0" distB="0" distL="114300" distR="114300" simplePos="0" relativeHeight="251586048" behindDoc="1" locked="0" layoutInCell="1" allowOverlap="1" wp14:anchorId="47A2543A" wp14:editId="102E381C">
            <wp:simplePos x="0" y="0"/>
            <wp:positionH relativeFrom="column">
              <wp:posOffset>3189605</wp:posOffset>
            </wp:positionH>
            <wp:positionV relativeFrom="paragraph">
              <wp:posOffset>100965</wp:posOffset>
            </wp:positionV>
            <wp:extent cx="2968625" cy="1645920"/>
            <wp:effectExtent l="0" t="0" r="0" b="0"/>
            <wp:wrapSquare wrapText="bothSides"/>
            <wp:docPr id="245" name="Grafik 245" descr="Schaltventile Druckregelventil Flansch und Sandwich direktgesteuert BDRV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altventile Druckregelventil Flansch und Sandwich direktgesteuert BDRVd_4"/>
                    <pic:cNvPicPr>
                      <a:picLocks noChangeAspect="1" noChangeArrowheads="1"/>
                    </pic:cNvPicPr>
                  </pic:nvPicPr>
                  <pic:blipFill rotWithShape="1">
                    <a:blip r:embed="rId49">
                      <a:extLst>
                        <a:ext uri="{28A0092B-C50C-407E-A947-70E740481C1C}">
                          <a14:useLocalDpi xmlns:a14="http://schemas.microsoft.com/office/drawing/2010/main" val="0"/>
                        </a:ext>
                      </a:extLst>
                    </a:blip>
                    <a:srcRect t="21039" b="9590"/>
                    <a:stretch/>
                  </pic:blipFill>
                  <pic:spPr bwMode="auto">
                    <a:xfrm>
                      <a:off x="0" y="0"/>
                      <a:ext cx="2968625"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d="149" w:author="Natacha Walther" w:date="2024-03-17T22:12:00Z">
        <w:r w:rsidR="00E912DB" w:rsidRPr="00E912DB" w:rsidDel="0031214E">
          <w:delText xml:space="preserve"> </w:delText>
        </w:r>
      </w:del>
      <w:r w:rsidR="00E912DB" w:rsidRPr="00E912DB">
        <w:rPr>
          <w:b/>
          <w:bCs/>
        </w:rPr>
        <w:t>Druckminderventil</w:t>
      </w:r>
    </w:p>
    <w:p w14:paraId="59554708" w14:textId="1916E469" w:rsidR="00733A80" w:rsidRDefault="00831DCF">
      <w:r>
        <w:t xml:space="preserve">Als </w:t>
      </w:r>
      <w:r w:rsidR="00E912DB">
        <w:t>Druckminderventil</w:t>
      </w:r>
      <w:r>
        <w:t xml:space="preserve"> könnte das </w:t>
      </w:r>
      <w:r w:rsidR="00733A80" w:rsidRPr="00733A80">
        <w:t>Druckregelventil</w:t>
      </w:r>
      <w:del w:id="150" w:author="Natacha Walther" w:date="2024-03-17T22:12:00Z">
        <w:r w:rsidR="00733A80" w:rsidRPr="00733A80" w:rsidDel="0031214E">
          <w:delText>e</w:delText>
        </w:r>
      </w:del>
      <w:r w:rsidR="00733A80" w:rsidRPr="00733A80">
        <w:t xml:space="preserve"> NG4-</w:t>
      </w:r>
      <w:r w:rsidR="00733A80">
        <w:t xml:space="preserve">Mini (BDRVd4) von der Wandfluh AG eingesetzt werden. Jedoch gibt es nebst dem Angebot keine grosse </w:t>
      </w:r>
      <w:del w:id="151" w:author="Natacha Walther" w:date="2024-03-17T22:12:00Z">
        <w:r w:rsidR="00733A80" w:rsidDel="0031214E">
          <w:delText xml:space="preserve">alternative </w:delText>
        </w:r>
      </w:del>
      <w:ins w:id="152" w:author="Natacha Walther" w:date="2024-03-17T22:12:00Z">
        <w:r w:rsidR="0031214E">
          <w:t>A</w:t>
        </w:r>
        <w:r w:rsidR="0031214E">
          <w:t xml:space="preserve">lternative </w:t>
        </w:r>
      </w:ins>
      <w:r w:rsidR="00733A80">
        <w:t>zu anderen Lieferanten mit vergleichbaren Angeboten.</w:t>
      </w:r>
      <w:r w:rsidR="00E912DB">
        <w:t xml:space="preserve"> Zusätzlich hat dieses Ventil noch ein </w:t>
      </w:r>
      <w:del w:id="153" w:author="Natacha Walther" w:date="2024-03-17T22:12:00Z">
        <w:r w:rsidR="00E912DB" w:rsidDel="0031214E">
          <w:delText xml:space="preserve">Proprietäres </w:delText>
        </w:r>
      </w:del>
      <w:ins w:id="154" w:author="Natacha Walther" w:date="2024-03-17T22:12:00Z">
        <w:r w:rsidR="0031214E">
          <w:t>p</w:t>
        </w:r>
        <w:r w:rsidR="0031214E">
          <w:t xml:space="preserve">roprietäres </w:t>
        </w:r>
      </w:ins>
      <w:r w:rsidR="00E912DB">
        <w:t>Lochbild.</w:t>
      </w:r>
      <w:r w:rsidR="00275159">
        <w:t xml:space="preserve"> Es ist mi</w:t>
      </w:r>
      <w:r w:rsidR="004F2146">
        <w:t xml:space="preserve">t einem </w:t>
      </w:r>
      <w:del w:id="155" w:author="Natacha Walther" w:date="2024-03-17T22:12:00Z">
        <w:r w:rsidR="004F2146" w:rsidDel="0031214E">
          <w:rPr>
            <w:noProof/>
          </w:rPr>
          <w:delText xml:space="preserve">volumenstrom </w:delText>
        </w:r>
      </w:del>
      <w:ins w:id="156" w:author="Natacha Walther" w:date="2024-03-17T22:12:00Z">
        <w:r w:rsidR="0031214E">
          <w:rPr>
            <w:noProof/>
          </w:rPr>
          <w:t>V</w:t>
        </w:r>
        <w:r w:rsidR="0031214E">
          <w:rPr>
            <w:noProof/>
          </w:rPr>
          <w:t xml:space="preserve">olumenstrom </w:t>
        </w:r>
      </w:ins>
      <w:r w:rsidR="004F2146">
        <w:t>von 20l/min spezifiziert.</w:t>
      </w:r>
    </w:p>
    <w:p w14:paraId="1A066E0F" w14:textId="5AB79E04" w:rsidR="00733A80" w:rsidRDefault="00733A80"/>
    <w:p w14:paraId="702D33B1" w14:textId="77777777" w:rsidR="00FF3516" w:rsidRDefault="00FF3516"/>
    <w:p w14:paraId="3CE86CB0" w14:textId="77777777" w:rsidR="00FF3516" w:rsidRDefault="00FF3516"/>
    <w:p w14:paraId="3DF771F4" w14:textId="018DB3E0" w:rsidR="00B073A7" w:rsidRPr="00F63DCF" w:rsidRDefault="00B073A7">
      <w:pPr>
        <w:rPr>
          <w:b/>
          <w:bCs/>
        </w:rPr>
      </w:pPr>
      <w:r w:rsidRPr="00F63DCF">
        <w:rPr>
          <w:b/>
          <w:bCs/>
        </w:rPr>
        <w:t>Druckschalter</w:t>
      </w:r>
    </w:p>
    <w:p w14:paraId="14DC282A" w14:textId="3EC77398" w:rsidR="00B073A7" w:rsidRDefault="003E4164">
      <w:r w:rsidRPr="003E4164">
        <w:t>Der Druckschalter für diese Variante ist noch nicht klar definiert. Wahrscheinlich wird er dem bestehenden Druckschalter ähnlich sein, aber kleiner.</w:t>
      </w:r>
    </w:p>
    <w:p w14:paraId="3CCA4B21" w14:textId="77777777" w:rsidR="00F63DCF" w:rsidRDefault="00F63DCF"/>
    <w:p w14:paraId="1866D920" w14:textId="5A063FCC" w:rsidR="003E4164" w:rsidRDefault="00F63DCF">
      <w:r>
        <w:rPr>
          <w:noProof/>
        </w:rPr>
        <w:drawing>
          <wp:anchor distT="0" distB="0" distL="114300" distR="114300" simplePos="0" relativeHeight="251579904" behindDoc="1" locked="0" layoutInCell="1" allowOverlap="1" wp14:anchorId="478A83D6" wp14:editId="4161930C">
            <wp:simplePos x="0" y="0"/>
            <wp:positionH relativeFrom="column">
              <wp:posOffset>3898541</wp:posOffset>
            </wp:positionH>
            <wp:positionV relativeFrom="paragraph">
              <wp:posOffset>238760</wp:posOffset>
            </wp:positionV>
            <wp:extent cx="2409825" cy="1451610"/>
            <wp:effectExtent l="0" t="0" r="0" b="0"/>
            <wp:wrapTight wrapText="bothSides">
              <wp:wrapPolygon edited="0">
                <wp:start x="0" y="0"/>
                <wp:lineTo x="0" y="21260"/>
                <wp:lineTo x="21515" y="21260"/>
                <wp:lineTo x="2151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09825" cy="1451610"/>
                    </a:xfrm>
                    <a:prstGeom prst="rect">
                      <a:avLst/>
                    </a:prstGeom>
                  </pic:spPr>
                </pic:pic>
              </a:graphicData>
            </a:graphic>
            <wp14:sizeRelH relativeFrom="margin">
              <wp14:pctWidth>0</wp14:pctWidth>
            </wp14:sizeRelH>
            <wp14:sizeRelV relativeFrom="margin">
              <wp14:pctHeight>0</wp14:pctHeight>
            </wp14:sizeRelV>
          </wp:anchor>
        </w:drawing>
      </w:r>
    </w:p>
    <w:p w14:paraId="040738E8" w14:textId="54D89994" w:rsidR="00B073A7" w:rsidRPr="00F63DCF" w:rsidRDefault="008E4843">
      <w:pPr>
        <w:rPr>
          <w:b/>
          <w:bCs/>
        </w:rPr>
      </w:pPr>
      <w:r w:rsidRPr="00F63DCF">
        <w:rPr>
          <w:b/>
          <w:bCs/>
        </w:rPr>
        <w:t>Rückschlagdrossel</w:t>
      </w:r>
    </w:p>
    <w:p w14:paraId="79D61406" w14:textId="32B40FAC" w:rsidR="003E4164" w:rsidRDefault="00F63DCF">
      <w:r w:rsidRPr="00F63DCF">
        <w:t>Als Drosselrückschlagventil könnte das SRDA-ABA-4-S von Bucher Hydraulics AG verwendet werden. Hier wird auf Bucher gesetzt, da Wandfluh keine Drosselrückschlagventile anbietet.</w:t>
      </w:r>
      <w:r w:rsidR="00275159">
        <w:t xml:space="preserve"> Es ist mit einen </w:t>
      </w:r>
      <w:del w:id="157" w:author="Natacha Walther" w:date="2024-03-17T22:13:00Z">
        <w:r w:rsidR="004F2146" w:rsidDel="0031214E">
          <w:rPr>
            <w:noProof/>
          </w:rPr>
          <w:delText xml:space="preserve">volumenstrom </w:delText>
        </w:r>
      </w:del>
      <w:ins w:id="158" w:author="Natacha Walther" w:date="2024-03-17T22:13:00Z">
        <w:r w:rsidR="0031214E">
          <w:rPr>
            <w:noProof/>
          </w:rPr>
          <w:t>V</w:t>
        </w:r>
        <w:r w:rsidR="0031214E">
          <w:rPr>
            <w:noProof/>
          </w:rPr>
          <w:t xml:space="preserve">olumenstrom </w:t>
        </w:r>
      </w:ins>
      <w:r w:rsidR="00275159">
        <w:t>von 25 l/min spezifiziert.</w:t>
      </w:r>
    </w:p>
    <w:p w14:paraId="1C0C683B" w14:textId="408096F6" w:rsidR="00B073A7" w:rsidRDefault="00B073A7"/>
    <w:p w14:paraId="47E0E043" w14:textId="77777777" w:rsidR="003E4164" w:rsidRDefault="003E4164">
      <w:pPr>
        <w:rPr>
          <w:noProof/>
        </w:rPr>
      </w:pPr>
    </w:p>
    <w:p w14:paraId="6CF8ACB5" w14:textId="77777777" w:rsidR="003E4164" w:rsidRDefault="003E4164">
      <w:pPr>
        <w:rPr>
          <w:noProof/>
        </w:rPr>
      </w:pPr>
    </w:p>
    <w:p w14:paraId="6726DCEC" w14:textId="77777777" w:rsidR="003E4164" w:rsidRDefault="003E4164">
      <w:pPr>
        <w:rPr>
          <w:noProof/>
        </w:rPr>
      </w:pPr>
    </w:p>
    <w:p w14:paraId="2C88627F" w14:textId="379B61E5" w:rsidR="00F63DCF" w:rsidRDefault="004F2146">
      <w:pPr>
        <w:rPr>
          <w:noProof/>
        </w:rPr>
      </w:pPr>
      <w:r w:rsidRPr="00F63DCF">
        <w:rPr>
          <w:b/>
          <w:bCs/>
          <w:noProof/>
        </w:rPr>
        <w:drawing>
          <wp:anchor distT="0" distB="0" distL="114300" distR="114300" simplePos="0" relativeHeight="251587072" behindDoc="1" locked="0" layoutInCell="1" allowOverlap="1" wp14:anchorId="17AB117E" wp14:editId="582B4152">
            <wp:simplePos x="0" y="0"/>
            <wp:positionH relativeFrom="column">
              <wp:posOffset>3953565</wp:posOffset>
            </wp:positionH>
            <wp:positionV relativeFrom="paragraph">
              <wp:posOffset>115847</wp:posOffset>
            </wp:positionV>
            <wp:extent cx="2447925" cy="1619250"/>
            <wp:effectExtent l="0" t="0" r="0" b="0"/>
            <wp:wrapTight wrapText="bothSides">
              <wp:wrapPolygon edited="0">
                <wp:start x="0" y="0"/>
                <wp:lineTo x="0" y="21346"/>
                <wp:lineTo x="21516" y="21346"/>
                <wp:lineTo x="21516"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47925" cy="1619250"/>
                    </a:xfrm>
                    <a:prstGeom prst="rect">
                      <a:avLst/>
                    </a:prstGeom>
                  </pic:spPr>
                </pic:pic>
              </a:graphicData>
            </a:graphic>
            <wp14:sizeRelH relativeFrom="margin">
              <wp14:pctWidth>0</wp14:pctWidth>
            </wp14:sizeRelH>
            <wp14:sizeRelV relativeFrom="margin">
              <wp14:pctHeight>0</wp14:pctHeight>
            </wp14:sizeRelV>
          </wp:anchor>
        </w:drawing>
      </w:r>
    </w:p>
    <w:p w14:paraId="786E912A" w14:textId="0AE96A30" w:rsidR="003E4164" w:rsidRPr="00F63DCF" w:rsidRDefault="003E4164">
      <w:pPr>
        <w:rPr>
          <w:b/>
          <w:bCs/>
          <w:noProof/>
        </w:rPr>
      </w:pPr>
      <w:r w:rsidRPr="00F63DCF">
        <w:rPr>
          <w:b/>
          <w:bCs/>
          <w:noProof/>
        </w:rPr>
        <w:t>4/2 Wegeventil</w:t>
      </w:r>
    </w:p>
    <w:p w14:paraId="13BD4EBD" w14:textId="02986036" w:rsidR="003E4164" w:rsidRDefault="00F63DCF">
      <w:pPr>
        <w:rPr>
          <w:noProof/>
        </w:rPr>
      </w:pPr>
      <w:r w:rsidRPr="00F63DCF">
        <w:rPr>
          <w:noProof/>
        </w:rPr>
        <w:t>Als Wegeventil kann das WEDC-42 von Bucher Hydraulics AG verwendet werden, aber auch andere Hersteller sind möglich.</w:t>
      </w:r>
      <w:r w:rsidR="00275159">
        <w:rPr>
          <w:noProof/>
        </w:rPr>
        <w:t xml:space="preserve"> Es ist mit einem </w:t>
      </w:r>
      <w:del w:id="159" w:author="Natacha Walther" w:date="2024-03-17T22:13:00Z">
        <w:r w:rsidR="00275159" w:rsidDel="0031214E">
          <w:rPr>
            <w:noProof/>
          </w:rPr>
          <w:delText xml:space="preserve">volumenstrom </w:delText>
        </w:r>
      </w:del>
      <w:ins w:id="160" w:author="Natacha Walther" w:date="2024-03-17T22:13:00Z">
        <w:r w:rsidR="0031214E">
          <w:rPr>
            <w:noProof/>
          </w:rPr>
          <w:t>V</w:t>
        </w:r>
        <w:r w:rsidR="0031214E">
          <w:rPr>
            <w:noProof/>
          </w:rPr>
          <w:t xml:space="preserve">olumenstrom </w:t>
        </w:r>
      </w:ins>
      <w:r w:rsidR="00275159">
        <w:rPr>
          <w:noProof/>
        </w:rPr>
        <w:t>bis zu 25 l/min spezifiziert. Nachteil ist die Schaltzeit die sich zwischen 10 bis 80ms befindet.</w:t>
      </w:r>
    </w:p>
    <w:p w14:paraId="0340C5F6" w14:textId="3F6AB98C" w:rsidR="003E4164" w:rsidRDefault="003E4164">
      <w:pPr>
        <w:rPr>
          <w:noProof/>
        </w:rPr>
      </w:pPr>
    </w:p>
    <w:p w14:paraId="317E3148" w14:textId="10BFAF71" w:rsidR="003E4164" w:rsidDel="0031214E" w:rsidRDefault="003E4164">
      <w:pPr>
        <w:rPr>
          <w:del w:id="161" w:author="Natacha Walther" w:date="2024-03-17T22:13:00Z"/>
          <w:noProof/>
        </w:rPr>
      </w:pPr>
    </w:p>
    <w:p w14:paraId="6D8CBB37" w14:textId="0824E69B" w:rsidR="003E4164" w:rsidRDefault="003E4164">
      <w:pPr>
        <w:rPr>
          <w:noProof/>
        </w:rPr>
      </w:pPr>
    </w:p>
    <w:p w14:paraId="0D103913" w14:textId="335E2716" w:rsidR="00BB07C4" w:rsidRDefault="00F63DCF">
      <w:pPr>
        <w:rPr>
          <w:noProof/>
        </w:rPr>
      </w:pPr>
      <w:r>
        <w:rPr>
          <w:noProof/>
        </w:rPr>
        <w:t xml:space="preserve">Datenbläter zu den </w:t>
      </w:r>
      <w:del w:id="162" w:author="Natacha Walther" w:date="2024-03-17T22:13:00Z">
        <w:r w:rsidDel="0031214E">
          <w:rPr>
            <w:noProof/>
          </w:rPr>
          <w:delText xml:space="preserve">Kommonenten </w:delText>
        </w:r>
      </w:del>
      <w:ins w:id="163" w:author="Natacha Walther" w:date="2024-03-17T22:13:00Z">
        <w:r w:rsidR="0031214E">
          <w:rPr>
            <w:noProof/>
          </w:rPr>
          <w:t>Kom</w:t>
        </w:r>
        <w:r w:rsidR="0031214E">
          <w:rPr>
            <w:noProof/>
          </w:rPr>
          <w:t>p</w:t>
        </w:r>
        <w:r w:rsidR="0031214E">
          <w:rPr>
            <w:noProof/>
          </w:rPr>
          <w:t xml:space="preserve">onenten </w:t>
        </w:r>
      </w:ins>
      <w:r>
        <w:rPr>
          <w:noProof/>
        </w:rPr>
        <w:t>sind i</w:t>
      </w:r>
      <w:r w:rsidR="00E912DB">
        <w:rPr>
          <w:noProof/>
        </w:rPr>
        <w:t>m</w:t>
      </w:r>
      <w:r>
        <w:rPr>
          <w:noProof/>
        </w:rPr>
        <w:t xml:space="preserve"> Anhang unter </w:t>
      </w:r>
      <w:r w:rsidR="00E912DB" w:rsidRPr="00E912DB">
        <w:rPr>
          <w:b/>
          <w:bCs/>
          <w:i/>
          <w:iCs/>
          <w:noProof/>
        </w:rPr>
        <w:t>Planen/Variante 2</w:t>
      </w:r>
      <w:r w:rsidR="00E912DB">
        <w:rPr>
          <w:noProof/>
          <w:color w:val="FF0000"/>
        </w:rPr>
        <w:t xml:space="preserve"> </w:t>
      </w:r>
      <w:r w:rsidRPr="00896223">
        <w:rPr>
          <w:noProof/>
        </w:rPr>
        <w:t>abge</w:t>
      </w:r>
      <w:r w:rsidR="00896223" w:rsidRPr="00896223">
        <w:rPr>
          <w:noProof/>
        </w:rPr>
        <w:t>legt</w:t>
      </w:r>
      <w:r w:rsidR="00E912DB">
        <w:rPr>
          <w:noProof/>
        </w:rPr>
        <w:t>.</w:t>
      </w:r>
    </w:p>
    <w:p w14:paraId="1149AE39" w14:textId="669569FF" w:rsidR="004A7A63" w:rsidRPr="004F2146" w:rsidRDefault="004A7A63">
      <w:pPr>
        <w:rPr>
          <w:noProof/>
        </w:rPr>
      </w:pPr>
      <w:r>
        <w:lastRenderedPageBreak/>
        <w:br w:type="page"/>
      </w:r>
    </w:p>
    <w:p w14:paraId="02DCF98B" w14:textId="1200A099" w:rsidR="003E4164" w:rsidRDefault="006F55AF" w:rsidP="003E4164">
      <w:pPr>
        <w:pStyle w:val="berschrift3"/>
      </w:pPr>
      <w:bookmarkStart w:id="164" w:name="_Toc161418947"/>
      <w:r>
        <w:lastRenderedPageBreak/>
        <w:t>Variante 3</w:t>
      </w:r>
      <w:r w:rsidR="00192207">
        <w:t>: Patronen Ventil</w:t>
      </w:r>
      <w:bookmarkEnd w:id="164"/>
    </w:p>
    <w:p w14:paraId="7B964D4E" w14:textId="159E9970" w:rsidR="003E4164" w:rsidRDefault="00B007F8" w:rsidP="00D04425">
      <w:r w:rsidRPr="00B007F8">
        <w:t>Das dritte Konzept verwendet Patronenventile. Der Aufbau ist ähnlich wie bei den vorhergehenden Konzepten. Es gibt eine gro</w:t>
      </w:r>
      <w:r>
        <w:t>ss</w:t>
      </w:r>
      <w:r w:rsidRPr="00B007F8">
        <w:t>e Grundplatte, in der auch die Druckminderventile untergebracht sind</w:t>
      </w:r>
      <w:del w:id="165" w:author="Natacha Walther" w:date="2024-03-17T22:14:00Z">
        <w:r w:rsidRPr="00B007F8" w:rsidDel="0031214E">
          <w:delText>,</w:delText>
        </w:r>
      </w:del>
      <w:r w:rsidRPr="00B007F8">
        <w:t xml:space="preserve"> und vier einzelne Ventilblöcke, in denen die Patronenventile, die Drucksensoren und die Drosselrückschlagventile untergebracht sind. Die Ventilblöcke wären so ausgelegt, dass sie standardmä</w:t>
      </w:r>
      <w:r>
        <w:t>ss</w:t>
      </w:r>
      <w:r w:rsidRPr="00B007F8">
        <w:t>ig alle Komponenten enthalten könnten. Dadurch würden die Stückzahlen steigen und die Kosten mit der Zeit stärker sinken. Wenn bestimmte Funktionen nicht benötigt werden, könnten diese mit Stopfen</w:t>
      </w:r>
      <w:r>
        <w:t xml:space="preserve"> </w:t>
      </w:r>
      <w:r w:rsidRPr="00B007F8">
        <w:t>oder ähnlichem überbrückt werden.</w:t>
      </w:r>
    </w:p>
    <w:p w14:paraId="33BA7781" w14:textId="493E7D90" w:rsidR="003E7299" w:rsidRDefault="00196536" w:rsidP="00D04425">
      <w:r>
        <w:rPr>
          <w:noProof/>
        </w:rPr>
        <w:pict w14:anchorId="38046DED">
          <v:shape id="_x0000_s2247" type="#_x0000_t202" style="position:absolute;margin-left:205.85pt;margin-top:54.4pt;width:76.8pt;height:21.25pt;z-index:251685376;visibility:visible;mso-wrap-distance-top:3.6pt;mso-wrap-distance-bottom:3.6pt;mso-width-relative:margin;mso-height-relative:margin" filled="f" strokecolor="black [3213]">
            <v:textbox style="mso-next-textbox:#_x0000_s2247">
              <w:txbxContent>
                <w:p w14:paraId="1C8C4A50" w14:textId="77777777" w:rsidR="00E873FC" w:rsidRDefault="00E873FC" w:rsidP="00E873FC">
                  <w:pPr>
                    <w:jc w:val="center"/>
                  </w:pPr>
                  <w:r>
                    <w:t>Druckschalter</w:t>
                  </w:r>
                </w:p>
              </w:txbxContent>
            </v:textbox>
            <w10:wrap type="square"/>
          </v:shape>
        </w:pict>
      </w:r>
      <w:r>
        <w:rPr>
          <w:noProof/>
        </w:rPr>
        <w:pict w14:anchorId="51A637EF">
          <v:shape id="_x0000_s2248" type="#_x0000_t32" style="position:absolute;margin-left:154.75pt;margin-top:65.95pt;width:51.1pt;height:15.65pt;flip:x;z-index:251686400" o:connectortype="straight">
            <v:stroke endarrow="block"/>
          </v:shape>
        </w:pict>
      </w:r>
      <w:r>
        <w:rPr>
          <w:noProof/>
        </w:rPr>
        <w:pict w14:anchorId="51A637EF">
          <v:shape id="_x0000_s2250" type="#_x0000_t32" style="position:absolute;margin-left:176.9pt;margin-top:216.75pt;width:36.7pt;height:9.05pt;flip:x;z-index:251688448" o:connectortype="straight">
            <v:stroke endarrow="block"/>
          </v:shape>
        </w:pict>
      </w:r>
      <w:r>
        <w:rPr>
          <w:noProof/>
        </w:rPr>
        <w:pict w14:anchorId="38046DED">
          <v:shape id="_x0000_s2249" type="#_x0000_t202" style="position:absolute;margin-left:213.6pt;margin-top:204.55pt;width:91.1pt;height:21.25pt;z-index:251687424;visibility:visible;mso-wrap-distance-top:3.6pt;mso-wrap-distance-bottom:3.6pt;mso-width-relative:margin;mso-height-relative:margin" filled="f" strokecolor="black [3213]">
            <v:textbox style="mso-next-textbox:#_x0000_s2249">
              <w:txbxContent>
                <w:p w14:paraId="37443398" w14:textId="77777777" w:rsidR="00253C7C" w:rsidRDefault="00253C7C" w:rsidP="00253C7C">
                  <w:pPr>
                    <w:jc w:val="center"/>
                  </w:pPr>
                  <w:r>
                    <w:t>Druckregelventil</w:t>
                  </w:r>
                </w:p>
              </w:txbxContent>
            </v:textbox>
            <w10:wrap type="square"/>
          </v:shape>
        </w:pict>
      </w:r>
      <w:r>
        <w:rPr>
          <w:noProof/>
        </w:rPr>
        <w:pict w14:anchorId="51A637EF">
          <v:shape id="_x0000_s2254" type="#_x0000_t32" style="position:absolute;margin-left:308.75pt;margin-top:168.55pt;width:48.25pt;height:4.05pt;z-index:251692544" o:connectortype="straight">
            <v:stroke endarrow="block"/>
          </v:shape>
        </w:pict>
      </w:r>
      <w:r>
        <w:rPr>
          <w:noProof/>
        </w:rPr>
        <w:pict w14:anchorId="38046DED">
          <v:shape id="_x0000_s2253" type="#_x0000_t202" style="position:absolute;margin-left:213.6pt;margin-top:148.15pt;width:95.15pt;height:38.7pt;z-index:251691520;visibility:visible;mso-wrap-distance-top:3.6pt;mso-wrap-distance-bottom:3.6pt;mso-width-relative:margin;mso-height-relative:margin" filled="f" strokecolor="black [3213]">
            <v:textbox style="mso-next-textbox:#_x0000_s2253">
              <w:txbxContent>
                <w:p w14:paraId="1E3698B1" w14:textId="77777777" w:rsidR="00253C7C" w:rsidRDefault="00253C7C" w:rsidP="00253C7C">
                  <w:pPr>
                    <w:spacing w:after="0"/>
                    <w:jc w:val="center"/>
                  </w:pPr>
                  <w:r>
                    <w:t>Drosselrückschlag-ventil</w:t>
                  </w:r>
                </w:p>
              </w:txbxContent>
            </v:textbox>
            <w10:wrap type="square"/>
          </v:shape>
        </w:pict>
      </w:r>
      <w:r>
        <w:rPr>
          <w:noProof/>
        </w:rPr>
        <w:pict w14:anchorId="51A637EF">
          <v:shape id="_x0000_s2256" type="#_x0000_t32" style="position:absolute;margin-left:193.35pt;margin-top:106.1pt;width:20.25pt;height:25.1pt;flip:x;z-index:251694592" o:connectortype="straight">
            <v:stroke endarrow="block"/>
          </v:shape>
        </w:pict>
      </w:r>
      <w:r>
        <w:rPr>
          <w:noProof/>
        </w:rPr>
        <w:pict w14:anchorId="38046DED">
          <v:shape id="_x0000_s2255" type="#_x0000_t202" style="position:absolute;margin-left:213.6pt;margin-top:97.9pt;width:83.15pt;height:21.25pt;z-index:251693568;visibility:visible;mso-wrap-distance-top:3.6pt;mso-wrap-distance-bottom:3.6pt;mso-width-relative:margin;mso-height-relative:margin" filled="f" strokecolor="black [3213]">
            <v:textbox style="mso-next-textbox:#_x0000_s2255">
              <w:txbxContent>
                <w:p w14:paraId="22B79DB8" w14:textId="6AD1C46A" w:rsidR="00253C7C" w:rsidRDefault="00253C7C" w:rsidP="00253C7C">
                  <w:pPr>
                    <w:jc w:val="center"/>
                  </w:pPr>
                  <w:r>
                    <w:t>Patronenventil</w:t>
                  </w:r>
                </w:p>
              </w:txbxContent>
            </v:textbox>
            <w10:wrap type="square"/>
          </v:shape>
        </w:pict>
      </w:r>
      <w:r w:rsidR="00253C7C">
        <w:rPr>
          <w:noProof/>
        </w:rPr>
        <w:drawing>
          <wp:anchor distT="0" distB="0" distL="114300" distR="114300" simplePos="0" relativeHeight="251565568" behindDoc="1" locked="0" layoutInCell="1" allowOverlap="1" wp14:anchorId="04380516" wp14:editId="0258EFD8">
            <wp:simplePos x="0" y="0"/>
            <wp:positionH relativeFrom="column">
              <wp:posOffset>-279424</wp:posOffset>
            </wp:positionH>
            <wp:positionV relativeFrom="paragraph">
              <wp:posOffset>579120</wp:posOffset>
            </wp:positionV>
            <wp:extent cx="2828290" cy="2619375"/>
            <wp:effectExtent l="0" t="0" r="0" b="0"/>
            <wp:wrapTight wrapText="bothSides">
              <wp:wrapPolygon edited="0">
                <wp:start x="0" y="0"/>
                <wp:lineTo x="0" y="21521"/>
                <wp:lineTo x="21387" y="21521"/>
                <wp:lineTo x="21387"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8290" cy="261937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51A637EF">
          <v:shape id="_x0000_s2252" type="#_x0000_t32" style="position:absolute;margin-left:353pt;margin-top:241.25pt;width:23.05pt;height:31.9pt;flip:y;z-index:251690496;mso-position-horizontal-relative:text;mso-position-vertical-relative:text" o:connectortype="straight">
            <v:stroke endarrow="block"/>
          </v:shape>
        </w:pict>
      </w:r>
      <w:r>
        <w:rPr>
          <w:noProof/>
        </w:rPr>
        <w:pict w14:anchorId="38046DED">
          <v:shape id="_x0000_s2251" type="#_x0000_t202" style="position:absolute;margin-left:282.65pt;margin-top:263.65pt;width:70.35pt;height:20.2pt;z-index:251689472;visibility:visible;mso-wrap-distance-top:3.6pt;mso-wrap-distance-bottom:3.6pt;mso-position-horizontal-relative:text;mso-position-vertical-relative:text;mso-width-relative:margin;mso-height-relative:margin" filled="f" strokecolor="black [3213]">
            <v:textbox style="mso-next-textbox:#_x0000_s2251">
              <w:txbxContent>
                <w:p w14:paraId="014112DE" w14:textId="77777777" w:rsidR="00253C7C" w:rsidRDefault="00253C7C" w:rsidP="00253C7C">
                  <w:pPr>
                    <w:jc w:val="center"/>
                  </w:pPr>
                  <w:r>
                    <w:t>Abschalten</w:t>
                  </w:r>
                </w:p>
              </w:txbxContent>
            </v:textbox>
            <w10:wrap type="square"/>
          </v:shape>
        </w:pict>
      </w:r>
      <w:r w:rsidR="00E873FC">
        <w:rPr>
          <w:noProof/>
        </w:rPr>
        <w:drawing>
          <wp:anchor distT="0" distB="0" distL="114300" distR="114300" simplePos="0" relativeHeight="251564544" behindDoc="1" locked="0" layoutInCell="1" allowOverlap="1" wp14:anchorId="2F183610" wp14:editId="4043C13C">
            <wp:simplePos x="0" y="0"/>
            <wp:positionH relativeFrom="column">
              <wp:posOffset>1804103</wp:posOffset>
            </wp:positionH>
            <wp:positionV relativeFrom="paragraph">
              <wp:posOffset>3915002</wp:posOffset>
            </wp:positionV>
            <wp:extent cx="4320000" cy="2277196"/>
            <wp:effectExtent l="0" t="0" r="0" b="0"/>
            <wp:wrapTight wrapText="bothSides">
              <wp:wrapPolygon edited="0">
                <wp:start x="0" y="0"/>
                <wp:lineTo x="0" y="21504"/>
                <wp:lineTo x="21527" y="21504"/>
                <wp:lineTo x="21527" y="0"/>
                <wp:lineTo x="0" y="0"/>
              </wp:wrapPolygon>
            </wp:wrapTight>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277196"/>
                    </a:xfrm>
                    <a:prstGeom prst="rect">
                      <a:avLst/>
                    </a:prstGeom>
                  </pic:spPr>
                </pic:pic>
              </a:graphicData>
            </a:graphic>
            <wp14:sizeRelH relativeFrom="margin">
              <wp14:pctWidth>0</wp14:pctWidth>
            </wp14:sizeRelH>
            <wp14:sizeRelV relativeFrom="margin">
              <wp14:pctHeight>0</wp14:pctHeight>
            </wp14:sizeRelV>
          </wp:anchor>
        </w:drawing>
      </w:r>
      <w:r w:rsidR="00D04425">
        <w:rPr>
          <w:noProof/>
        </w:rPr>
        <w:drawing>
          <wp:anchor distT="0" distB="0" distL="114300" distR="114300" simplePos="0" relativeHeight="251553280" behindDoc="1" locked="0" layoutInCell="1" allowOverlap="1" wp14:anchorId="68EA83CC" wp14:editId="563A9420">
            <wp:simplePos x="0" y="0"/>
            <wp:positionH relativeFrom="column">
              <wp:posOffset>3791537</wp:posOffset>
            </wp:positionH>
            <wp:positionV relativeFrom="paragraph">
              <wp:posOffset>412067</wp:posOffset>
            </wp:positionV>
            <wp:extent cx="2539365" cy="2991485"/>
            <wp:effectExtent l="0" t="0" r="0" b="0"/>
            <wp:wrapTight wrapText="bothSides">
              <wp:wrapPolygon edited="0">
                <wp:start x="0" y="0"/>
                <wp:lineTo x="0" y="21458"/>
                <wp:lineTo x="21389" y="21458"/>
                <wp:lineTo x="2138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7790" r="3058"/>
                    <a:stretch/>
                  </pic:blipFill>
                  <pic:spPr bwMode="auto">
                    <a:xfrm>
                      <a:off x="0" y="0"/>
                      <a:ext cx="2539365" cy="299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704517FA">
          <v:shape id="_x0000_s2246" type="#_x0000_t202" style="position:absolute;margin-left:-35.85pt;margin-top:322pt;width:166pt;height:65.25pt;z-index:251684352;visibility:visible;mso-wrap-distance-top:3.6pt;mso-wrap-distance-bottom:3.6pt;mso-position-horizontal-relative:text;mso-position-vertical-relative:text;mso-width-relative:margin;mso-height-relative:margin" filled="f" stroked="f">
            <v:textbox style="mso-next-textbox:#_x0000_s2246">
              <w:txbxContent>
                <w:p w14:paraId="3652EDA1" w14:textId="782796DD" w:rsidR="00D04425" w:rsidRDefault="00D04425" w:rsidP="00D04425">
                  <w:r w:rsidRPr="006F74F1">
                    <w:t xml:space="preserve">Es ist nur noch ein Ventilplatz </w:t>
                  </w:r>
                  <w:del w:id="166" w:author="Natacha Walther" w:date="2024-03-17T22:14:00Z">
                    <w:r w:rsidDel="0031214E">
                      <w:delText xml:space="preserve">wird </w:delText>
                    </w:r>
                  </w:del>
                  <w:r w:rsidRPr="006F74F1">
                    <w:t>belegt und die beiden seitlichen Ventilplätze sind uneingeschränkt nutzbar.</w:t>
                  </w:r>
                </w:p>
                <w:p w14:paraId="6B050A04" w14:textId="55ED7861" w:rsidR="00D04425" w:rsidRDefault="00D04425" w:rsidP="00D04425"/>
              </w:txbxContent>
            </v:textbox>
            <w10:wrap type="square"/>
          </v:shape>
        </w:pict>
      </w:r>
      <w:r w:rsidR="0019138E">
        <w:br w:type="page"/>
      </w:r>
    </w:p>
    <w:p w14:paraId="316A6291" w14:textId="08CBC42E" w:rsidR="00B52720" w:rsidRDefault="00196536">
      <w:r>
        <w:rPr>
          <w:noProof/>
        </w:rPr>
        <w:lastRenderedPageBreak/>
        <w:pict w14:anchorId="38046DED">
          <v:shape id="_x0000_s2263" type="#_x0000_t202" style="position:absolute;margin-left:373.05pt;margin-top:513.35pt;width:126.8pt;height:21.25pt;z-index:251701760;visibility:visible;mso-wrap-distance-top:3.6pt;mso-wrap-distance-bottom:3.6pt;mso-width-relative:margin;mso-height-relative:margin" filled="f" strokecolor="black [3213]">
            <v:textbox style="mso-next-textbox:#_x0000_s2263">
              <w:txbxContent>
                <w:p w14:paraId="5AA31947" w14:textId="43A36AAF" w:rsidR="00D34DDF" w:rsidRPr="00E912DB" w:rsidRDefault="00E912DB" w:rsidP="00D34DDF">
                  <w:pPr>
                    <w:jc w:val="center"/>
                    <w:rPr>
                      <w:lang w:val="de-DE"/>
                    </w:rPr>
                  </w:pPr>
                  <w:r>
                    <w:rPr>
                      <w:lang w:val="de-DE"/>
                    </w:rPr>
                    <w:t>Druckbegrenzungsventil</w:t>
                  </w:r>
                </w:p>
              </w:txbxContent>
            </v:textbox>
            <w10:wrap type="square"/>
          </v:shape>
        </w:pict>
      </w:r>
      <w:r>
        <w:rPr>
          <w:noProof/>
        </w:rPr>
        <w:pict w14:anchorId="51A637EF">
          <v:shape id="_x0000_s2258" type="#_x0000_t32" style="position:absolute;margin-left:246.1pt;margin-top:85.45pt;width:124.75pt;height:65pt;flip:x;z-index:251696640" o:connectortype="straight">
            <v:stroke endarrow="block"/>
          </v:shape>
        </w:pict>
      </w:r>
      <w:r>
        <w:rPr>
          <w:noProof/>
        </w:rPr>
        <w:pict w14:anchorId="51A637EF">
          <v:shape id="_x0000_s2262" type="#_x0000_t32" style="position:absolute;margin-left:293.4pt;margin-top:414.85pt;width:38.45pt;height:9.95pt;flip:x;z-index:251700736" o:connectortype="straight">
            <v:stroke endarrow="block"/>
          </v:shape>
        </w:pict>
      </w:r>
      <w:r>
        <w:rPr>
          <w:noProof/>
        </w:rPr>
        <w:pict w14:anchorId="51A637EF">
          <v:shape id="_x0000_s2269" type="#_x0000_t32" style="position:absolute;margin-left:290.15pt;margin-top:449.3pt;width:82.9pt;height:18.2pt;flip:x;z-index:251706880" o:connectortype="straight">
            <v:stroke endarrow="block"/>
          </v:shape>
        </w:pict>
      </w:r>
      <w:r>
        <w:rPr>
          <w:noProof/>
        </w:rPr>
        <w:pict w14:anchorId="38046DED">
          <v:shape id="_x0000_s2268" type="#_x0000_t202" style="position:absolute;margin-left:373.05pt;margin-top:439.55pt;width:91.1pt;height:21.25pt;z-index:251705856;visibility:visible;mso-wrap-distance-top:3.6pt;mso-wrap-distance-bottom:3.6pt;mso-width-relative:margin;mso-height-relative:margin" filled="f" strokecolor="black [3213]">
            <v:textbox style="mso-next-textbox:#_x0000_s2268">
              <w:txbxContent>
                <w:p w14:paraId="0CEE9CAF" w14:textId="34787645" w:rsidR="00D34DDF" w:rsidRDefault="00D34DDF" w:rsidP="00D34DDF">
                  <w:pPr>
                    <w:jc w:val="center"/>
                  </w:pPr>
                  <w:r>
                    <w:t>Anschlusseinheit</w:t>
                  </w:r>
                </w:p>
              </w:txbxContent>
            </v:textbox>
            <w10:wrap type="square"/>
          </v:shape>
        </w:pict>
      </w:r>
      <w:r>
        <w:rPr>
          <w:noProof/>
        </w:rPr>
        <w:pict w14:anchorId="51A637EF">
          <v:shape id="_x0000_s2267" type="#_x0000_t32" style="position:absolute;margin-left:239.15pt;margin-top:484.55pt;width:100.45pt;height:32.35pt;flip:x;z-index:251704832" o:connectortype="straight">
            <v:stroke endarrow="block"/>
          </v:shape>
        </w:pict>
      </w:r>
      <w:r>
        <w:rPr>
          <w:noProof/>
        </w:rPr>
        <w:pict w14:anchorId="38046DED">
          <v:shape id="_x0000_s2266" type="#_x0000_t202" style="position:absolute;margin-left:339.6pt;margin-top:473.8pt;width:124.55pt;height:21.25pt;z-index:251703808;visibility:visible;mso-wrap-distance-top:3.6pt;mso-wrap-distance-bottom:3.6pt;mso-width-relative:margin;mso-height-relative:margin" filled="f" strokecolor="black [3213]">
            <v:textbox style="mso-next-textbox:#_x0000_s2266">
              <w:txbxContent>
                <w:p w14:paraId="56D94A20" w14:textId="5F94DA0C" w:rsidR="00D34DDF" w:rsidRDefault="00D34DDF" w:rsidP="00D34DDF">
                  <w:pPr>
                    <w:jc w:val="center"/>
                  </w:pPr>
                  <w:r w:rsidRPr="00D34DDF">
                    <w:t>Druckverhältnisschieber</w:t>
                  </w:r>
                </w:p>
              </w:txbxContent>
            </v:textbox>
            <w10:wrap type="square"/>
          </v:shape>
        </w:pict>
      </w:r>
      <w:r>
        <w:rPr>
          <w:noProof/>
        </w:rPr>
        <w:pict w14:anchorId="51A637EF">
          <v:shape id="_x0000_s2260" type="#_x0000_t32" style="position:absolute;margin-left:321.35pt;margin-top:277.8pt;width:59.65pt;height:43.55pt;flip:x;z-index:251698688" o:connectortype="straight">
            <v:stroke endarrow="block"/>
          </v:shape>
        </w:pict>
      </w:r>
      <w:r>
        <w:rPr>
          <w:noProof/>
        </w:rPr>
        <w:pict w14:anchorId="38046DED">
          <v:shape id="_x0000_s2261" type="#_x0000_t202" style="position:absolute;margin-left:331.85pt;margin-top:403.55pt;width:132.3pt;height:21.25pt;z-index:251699712;visibility:visible;mso-wrap-distance-top:3.6pt;mso-wrap-distance-bottom:3.6pt;mso-width-relative:margin;mso-height-relative:margin" filled="f" strokecolor="black [3213]">
            <v:textbox style="mso-next-textbox:#_x0000_s2261">
              <w:txbxContent>
                <w:p w14:paraId="245D4826" w14:textId="529C8602" w:rsidR="00D34DDF" w:rsidRDefault="00D34DDF" w:rsidP="00D34DDF">
                  <w:pPr>
                    <w:spacing w:after="0"/>
                    <w:jc w:val="center"/>
                  </w:pPr>
                  <w:r>
                    <w:t>Drosselrückschlagventil</w:t>
                  </w:r>
                </w:p>
              </w:txbxContent>
            </v:textbox>
            <w10:wrap type="square"/>
          </v:shape>
        </w:pict>
      </w:r>
      <w:r>
        <w:rPr>
          <w:noProof/>
        </w:rPr>
        <w:pict w14:anchorId="51A637EF">
          <v:shape id="_x0000_s2264" type="#_x0000_t32" style="position:absolute;margin-left:331.85pt;margin-top:525.55pt;width:41.2pt;height:16.3pt;flip:x;z-index:251702784" o:connectortype="straight">
            <v:stroke endarrow="block"/>
          </v:shape>
        </w:pict>
      </w:r>
      <w:r>
        <w:rPr>
          <w:noProof/>
        </w:rPr>
        <w:pict w14:anchorId="38046DED">
          <v:shape id="_x0000_s2259" type="#_x0000_t202" style="position:absolute;margin-left:381pt;margin-top:266.55pt;width:83.15pt;height:21.25pt;z-index:251697664;visibility:visible;mso-wrap-distance-top:3.6pt;mso-wrap-distance-bottom:3.6pt;mso-width-relative:margin;mso-height-relative:margin" filled="f" strokecolor="black [3213]">
            <v:textbox style="mso-next-textbox:#_x0000_s2259">
              <w:txbxContent>
                <w:p w14:paraId="53D24104" w14:textId="77777777" w:rsidR="00D34DDF" w:rsidRDefault="00D34DDF" w:rsidP="00D34DDF">
                  <w:pPr>
                    <w:jc w:val="center"/>
                  </w:pPr>
                  <w:r>
                    <w:t>Patronenventil</w:t>
                  </w:r>
                </w:p>
              </w:txbxContent>
            </v:textbox>
            <w10:wrap type="square"/>
          </v:shape>
        </w:pict>
      </w:r>
      <w:r>
        <w:rPr>
          <w:noProof/>
        </w:rPr>
        <w:pict w14:anchorId="38046DED">
          <v:shape id="_x0000_s2257" type="#_x0000_t202" style="position:absolute;margin-left:370.85pt;margin-top:74.1pt;width:93.3pt;height:21.25pt;z-index:251695616;visibility:visible;mso-wrap-distance-top:3.6pt;mso-wrap-distance-bottom:3.6pt;mso-width-relative:margin;mso-height-relative:margin" filled="f" strokecolor="black [3213]">
            <v:textbox style="mso-next-textbox:#_x0000_s2257">
              <w:txbxContent>
                <w:p w14:paraId="1659F48A" w14:textId="7C50F756" w:rsidR="00B52720" w:rsidRDefault="00D34DDF" w:rsidP="00B52720">
                  <w:pPr>
                    <w:jc w:val="center"/>
                  </w:pPr>
                  <w:r>
                    <w:t>IFM-Drucksensor</w:t>
                  </w:r>
                </w:p>
              </w:txbxContent>
            </v:textbox>
            <w10:wrap type="square"/>
          </v:shape>
        </w:pict>
      </w:r>
      <w:r w:rsidR="00B52720">
        <w:rPr>
          <w:noProof/>
        </w:rPr>
        <w:drawing>
          <wp:anchor distT="0" distB="0" distL="114300" distR="114300" simplePos="0" relativeHeight="251555328" behindDoc="1" locked="0" layoutInCell="1" allowOverlap="1" wp14:anchorId="4B2512FB" wp14:editId="72699C4F">
            <wp:simplePos x="0" y="0"/>
            <wp:positionH relativeFrom="column">
              <wp:posOffset>-54610</wp:posOffset>
            </wp:positionH>
            <wp:positionV relativeFrom="paragraph">
              <wp:posOffset>1535430</wp:posOffset>
            </wp:positionV>
            <wp:extent cx="4798695" cy="5891530"/>
            <wp:effectExtent l="0" t="0" r="0" b="0"/>
            <wp:wrapTight wrapText="bothSides">
              <wp:wrapPolygon edited="0">
                <wp:start x="0" y="0"/>
                <wp:lineTo x="0" y="21512"/>
                <wp:lineTo x="21523" y="21512"/>
                <wp:lineTo x="21523"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98695" cy="5891530"/>
                    </a:xfrm>
                    <a:prstGeom prst="rect">
                      <a:avLst/>
                    </a:prstGeom>
                  </pic:spPr>
                </pic:pic>
              </a:graphicData>
            </a:graphic>
            <wp14:sizeRelH relativeFrom="margin">
              <wp14:pctWidth>0</wp14:pctWidth>
            </wp14:sizeRelH>
            <wp14:sizeRelV relativeFrom="margin">
              <wp14:pctHeight>0</wp14:pctHeight>
            </wp14:sizeRelV>
          </wp:anchor>
        </w:drawing>
      </w:r>
      <w:r w:rsidR="00D34DDF">
        <w:t xml:space="preserve"> </w:t>
      </w:r>
      <w:r w:rsidR="003E7299">
        <w:br w:type="page"/>
      </w:r>
    </w:p>
    <w:p w14:paraId="456D2874" w14:textId="6AD8C9E8" w:rsidR="00030674" w:rsidRDefault="00030674">
      <w:pPr>
        <w:rPr>
          <w:b/>
          <w:bCs/>
        </w:rPr>
      </w:pPr>
      <w:r w:rsidRPr="00030674">
        <w:rPr>
          <w:b/>
          <w:bCs/>
          <w:noProof/>
        </w:rPr>
        <w:lastRenderedPageBreak/>
        <w:drawing>
          <wp:anchor distT="0" distB="0" distL="114300" distR="114300" simplePos="0" relativeHeight="251566592" behindDoc="1" locked="0" layoutInCell="1" allowOverlap="1" wp14:anchorId="75D91106" wp14:editId="28F5EB2A">
            <wp:simplePos x="0" y="0"/>
            <wp:positionH relativeFrom="column">
              <wp:posOffset>3945780</wp:posOffset>
            </wp:positionH>
            <wp:positionV relativeFrom="paragraph">
              <wp:posOffset>9525</wp:posOffset>
            </wp:positionV>
            <wp:extent cx="2427605" cy="1769110"/>
            <wp:effectExtent l="0" t="0" r="0" b="0"/>
            <wp:wrapTight wrapText="bothSides">
              <wp:wrapPolygon edited="0">
                <wp:start x="0" y="0"/>
                <wp:lineTo x="0" y="21398"/>
                <wp:lineTo x="21357" y="21398"/>
                <wp:lineTo x="21357"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27605" cy="1769110"/>
                    </a:xfrm>
                    <a:prstGeom prst="rect">
                      <a:avLst/>
                    </a:prstGeom>
                  </pic:spPr>
                </pic:pic>
              </a:graphicData>
            </a:graphic>
            <wp14:sizeRelH relativeFrom="margin">
              <wp14:pctWidth>0</wp14:pctWidth>
            </wp14:sizeRelH>
            <wp14:sizeRelV relativeFrom="margin">
              <wp14:pctHeight>0</wp14:pctHeight>
            </wp14:sizeRelV>
          </wp:anchor>
        </w:drawing>
      </w:r>
      <w:r w:rsidRPr="00030674">
        <w:rPr>
          <w:b/>
          <w:bCs/>
        </w:rPr>
        <w:t>4/2 Wege-Schieberventilpatrone NG 5</w:t>
      </w:r>
    </w:p>
    <w:p w14:paraId="5A538D31" w14:textId="339EAD8D" w:rsidR="00030674" w:rsidRDefault="00827C5F">
      <w:r w:rsidRPr="00827C5F">
        <w:t xml:space="preserve">Das WK42ANA5 wird als Wegeventil verwendet. Es handelt sich hierbei um ein 4/2-Wege-Scheiberventil, das für Volumenströme von bis zu 30l/min spezifiziert ist. </w:t>
      </w:r>
      <w:commentRangeStart w:id="167"/>
      <w:r w:rsidRPr="00827C5F">
        <w:t>Ein Nachteil dieses Ventils sind die Schaltzeiten, die sich zwischen 15 und 80ms befinden.</w:t>
      </w:r>
      <w:commentRangeEnd w:id="167"/>
      <w:r w:rsidR="0031214E">
        <w:rPr>
          <w:rStyle w:val="Kommentarzeichen"/>
        </w:rPr>
        <w:commentReference w:id="167"/>
      </w:r>
    </w:p>
    <w:p w14:paraId="73028A5C" w14:textId="77777777" w:rsidR="00B43796" w:rsidRDefault="00B43796"/>
    <w:p w14:paraId="2BA7F4B1" w14:textId="77777777" w:rsidR="00B43796" w:rsidRDefault="00B43796"/>
    <w:p w14:paraId="4FB0AAC7" w14:textId="77777777" w:rsidR="00333F10" w:rsidRDefault="00333F10"/>
    <w:p w14:paraId="175E5C46" w14:textId="7CC9457A" w:rsidR="00BB07C4" w:rsidRDefault="00333F10">
      <w:pPr>
        <w:rPr>
          <w:b/>
          <w:bCs/>
        </w:rPr>
      </w:pPr>
      <w:r w:rsidRPr="00333F10">
        <w:t>Die Tatsache, dass das Ventil nun ein monostabiles 4/2-Wegeventil anstelle eines 4/3-Wegeventils ist, sollte steuerungstechnisch kein Problem darstellen. Allenfalls ist darauf zu achten, dass bei Ruhestellung des Ventils die Einheit in der hinteren Stellung gehalten wird.</w:t>
      </w:r>
    </w:p>
    <w:p w14:paraId="4020D0B2" w14:textId="507B4870" w:rsidR="00827C5F" w:rsidRDefault="00827C5F">
      <w:pPr>
        <w:rPr>
          <w:b/>
          <w:bCs/>
        </w:rPr>
      </w:pPr>
    </w:p>
    <w:p w14:paraId="1657C48F" w14:textId="1CC8FBC7" w:rsidR="00827C5F" w:rsidRDefault="00333F10">
      <w:r>
        <w:rPr>
          <w:noProof/>
        </w:rPr>
        <w:drawing>
          <wp:anchor distT="0" distB="0" distL="114300" distR="114300" simplePos="0" relativeHeight="251576832" behindDoc="1" locked="0" layoutInCell="1" allowOverlap="1" wp14:anchorId="63ECADFB" wp14:editId="379D1B77">
            <wp:simplePos x="0" y="0"/>
            <wp:positionH relativeFrom="column">
              <wp:posOffset>4731910</wp:posOffset>
            </wp:positionH>
            <wp:positionV relativeFrom="paragraph">
              <wp:posOffset>434844</wp:posOffset>
            </wp:positionV>
            <wp:extent cx="1029970" cy="2122170"/>
            <wp:effectExtent l="666750" t="0" r="646430" b="0"/>
            <wp:wrapTight wrapText="bothSides">
              <wp:wrapPolygon edited="0">
                <wp:start x="-818" y="947"/>
                <wp:lineTo x="-483" y="20629"/>
                <wp:lineTo x="-359" y="21671"/>
                <wp:lineTo x="11388" y="22965"/>
                <wp:lineTo x="12148" y="21862"/>
                <wp:lineTo x="18210" y="22846"/>
                <wp:lineTo x="18844" y="21927"/>
                <wp:lineTo x="21370" y="21928"/>
                <wp:lineTo x="21877" y="21193"/>
                <wp:lineTo x="21654" y="8071"/>
                <wp:lineTo x="20535" y="-84"/>
                <wp:lineTo x="70" y="-341"/>
                <wp:lineTo x="-818" y="947"/>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rot="4290163">
                      <a:off x="0" y="0"/>
                      <a:ext cx="1029970" cy="2122170"/>
                    </a:xfrm>
                    <a:prstGeom prst="rect">
                      <a:avLst/>
                    </a:prstGeom>
                  </pic:spPr>
                </pic:pic>
              </a:graphicData>
            </a:graphic>
            <wp14:sizeRelH relativeFrom="margin">
              <wp14:pctWidth>0</wp14:pctWidth>
            </wp14:sizeRelH>
            <wp14:sizeRelV relativeFrom="margin">
              <wp14:pctHeight>0</wp14:pctHeight>
            </wp14:sizeRelV>
          </wp:anchor>
        </w:drawing>
      </w:r>
      <w:r w:rsidR="00827C5F" w:rsidRPr="00827C5F">
        <w:t>Alternativ könnte auch Bosch Rexroth ein gro</w:t>
      </w:r>
      <w:r w:rsidR="005E0AA1">
        <w:t>ss</w:t>
      </w:r>
      <w:r w:rsidR="00827C5F" w:rsidRPr="00827C5F">
        <w:t>es Angebot an Einschraubventilen anbieten. Da bei Pfiffner bereits Bucher Ventile im System hinterlegt sind, wurden diese verwendet. Au</w:t>
      </w:r>
      <w:r w:rsidR="005E0AA1">
        <w:t>ss</w:t>
      </w:r>
      <w:r w:rsidR="00827C5F" w:rsidRPr="00827C5F">
        <w:t>erdem bieten Bosch Patronenwegeventile keine kürzeren Schaltzeiten und somit keine signifikanten Vorteile für dieses Projekt.</w:t>
      </w:r>
    </w:p>
    <w:p w14:paraId="6EE440DE" w14:textId="0D9B6045" w:rsidR="00030674" w:rsidRDefault="00030674">
      <w:pPr>
        <w:rPr>
          <w:b/>
          <w:bCs/>
        </w:rPr>
      </w:pPr>
    </w:p>
    <w:p w14:paraId="2A1238FB" w14:textId="63B1F0AB" w:rsidR="00030674" w:rsidRDefault="004F2146">
      <w:pPr>
        <w:rPr>
          <w:b/>
          <w:bCs/>
        </w:rPr>
      </w:pPr>
      <w:r>
        <w:rPr>
          <w:b/>
          <w:bCs/>
        </w:rPr>
        <w:t>Rückschlag-Drossel-Halbpatrone NG 6</w:t>
      </w:r>
    </w:p>
    <w:p w14:paraId="07B20D59" w14:textId="469A3B67" w:rsidR="00C81916" w:rsidRDefault="00827C5F" w:rsidP="00827C5F">
      <w:r>
        <w:t>Als Drosselrückschlagventil könnte das RDB-6 verwendet werden. Dieses ist mit einem Volumenstrom von bis zu 80 l/min spezifiziert.</w:t>
      </w:r>
    </w:p>
    <w:p w14:paraId="2FAC4155" w14:textId="7F7B1101" w:rsidR="00827C5F" w:rsidRDefault="00827C5F"/>
    <w:p w14:paraId="7752ABE3" w14:textId="2F484EC6" w:rsidR="00C81916" w:rsidRPr="00C81916" w:rsidRDefault="00333F10">
      <w:pPr>
        <w:rPr>
          <w:b/>
          <w:bCs/>
        </w:rPr>
      </w:pPr>
      <w:r w:rsidRPr="00C81916">
        <w:rPr>
          <w:b/>
          <w:bCs/>
          <w:noProof/>
        </w:rPr>
        <w:drawing>
          <wp:anchor distT="0" distB="0" distL="114300" distR="114300" simplePos="0" relativeHeight="251581952" behindDoc="1" locked="0" layoutInCell="1" allowOverlap="1" wp14:anchorId="52C1D4D7" wp14:editId="28ACA983">
            <wp:simplePos x="0" y="0"/>
            <wp:positionH relativeFrom="column">
              <wp:posOffset>4013988</wp:posOffset>
            </wp:positionH>
            <wp:positionV relativeFrom="paragraph">
              <wp:posOffset>5233</wp:posOffset>
            </wp:positionV>
            <wp:extent cx="2491105" cy="1066165"/>
            <wp:effectExtent l="0" t="0" r="0" b="0"/>
            <wp:wrapTight wrapText="bothSides">
              <wp:wrapPolygon edited="0">
                <wp:start x="0" y="0"/>
                <wp:lineTo x="0" y="21227"/>
                <wp:lineTo x="21473" y="21227"/>
                <wp:lineTo x="21473"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1105" cy="1066165"/>
                    </a:xfrm>
                    <a:prstGeom prst="rect">
                      <a:avLst/>
                    </a:prstGeom>
                  </pic:spPr>
                </pic:pic>
              </a:graphicData>
            </a:graphic>
            <wp14:sizeRelH relativeFrom="margin">
              <wp14:pctWidth>0</wp14:pctWidth>
            </wp14:sizeRelH>
            <wp14:sizeRelV relativeFrom="margin">
              <wp14:pctHeight>0</wp14:pctHeight>
            </wp14:sizeRelV>
          </wp:anchor>
        </w:drawing>
      </w:r>
      <w:r w:rsidR="00C81916" w:rsidRPr="00C81916">
        <w:rPr>
          <w:b/>
          <w:bCs/>
        </w:rPr>
        <w:t>Druckbegrenzungspatrone NG 4</w:t>
      </w:r>
    </w:p>
    <w:p w14:paraId="6D391411" w14:textId="29FDDCDC" w:rsidR="00C81916" w:rsidRDefault="00827C5F">
      <w:r w:rsidRPr="00827C5F">
        <w:t>Als Druckbegrenzung könnte die DDPC-1L-4-16-S Druckbegrenzungspatrone verwendet werden. Diese ist für einen Volumenstrom von 30 l/min spezifiziert.</w:t>
      </w:r>
    </w:p>
    <w:p w14:paraId="3B03DBF8" w14:textId="7CE3FCAD" w:rsidR="00BB07C4" w:rsidRDefault="00333F10">
      <w:r>
        <w:rPr>
          <w:noProof/>
        </w:rPr>
        <w:drawing>
          <wp:anchor distT="0" distB="0" distL="114300" distR="114300" simplePos="0" relativeHeight="251585024" behindDoc="1" locked="0" layoutInCell="1" allowOverlap="1" wp14:anchorId="66CC3BAC" wp14:editId="00F69E94">
            <wp:simplePos x="0" y="0"/>
            <wp:positionH relativeFrom="column">
              <wp:posOffset>5067825</wp:posOffset>
            </wp:positionH>
            <wp:positionV relativeFrom="paragraph">
              <wp:posOffset>272896</wp:posOffset>
            </wp:positionV>
            <wp:extent cx="863600" cy="1971675"/>
            <wp:effectExtent l="0" t="0" r="0" b="0"/>
            <wp:wrapTight wrapText="bothSides">
              <wp:wrapPolygon edited="0">
                <wp:start x="0" y="0"/>
                <wp:lineTo x="0" y="21496"/>
                <wp:lineTo x="20965" y="21496"/>
                <wp:lineTo x="20965" y="0"/>
                <wp:lineTo x="0" y="0"/>
              </wp:wrapPolygon>
            </wp:wrapTight>
            <wp:docPr id="67" name="Grafik 67" descr="Drucksensor mit Display PN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ucksensor mit Display PN709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3242" t="14057" r="34509" b="12348"/>
                    <a:stretch/>
                  </pic:blipFill>
                  <pic:spPr bwMode="auto">
                    <a:xfrm>
                      <a:off x="0" y="0"/>
                      <a:ext cx="86360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2B1EA" w14:textId="6DDAC5D2" w:rsidR="00BB07C4" w:rsidRPr="007D4C0A" w:rsidRDefault="007D4C0A" w:rsidP="00C81916">
      <w:pPr>
        <w:rPr>
          <w:b/>
          <w:bCs/>
        </w:rPr>
      </w:pPr>
      <w:r w:rsidRPr="007D4C0A">
        <w:rPr>
          <w:b/>
          <w:bCs/>
        </w:rPr>
        <w:t>Druckschalter</w:t>
      </w:r>
    </w:p>
    <w:p w14:paraId="6274F7B4" w14:textId="33E5FDF6" w:rsidR="00BB07C4" w:rsidRDefault="00827C5F" w:rsidP="00C81916">
      <w:r w:rsidRPr="00827C5F">
        <w:t>Anstelle der Kolben, die bei einem Druckanstieg einen induktiven Sensor auslösen, wie es bei der bestehenden Lösung der Fall ist, kann der Druckanstieg auch mit einem IFM-Druckschalter erfasst werden. Diese messen kontinuierlich den Druck in der Leitung und lösen bei Erreichen eines einprogrammierten Wertes ein Signal aus.</w:t>
      </w:r>
    </w:p>
    <w:p w14:paraId="5418B335" w14:textId="77777777" w:rsidR="00BB07C4" w:rsidRDefault="00BB07C4" w:rsidP="00C81916"/>
    <w:p w14:paraId="4B500105" w14:textId="77777777" w:rsidR="00BB07C4" w:rsidRDefault="00BB07C4" w:rsidP="00C81916"/>
    <w:p w14:paraId="354C5A0A" w14:textId="77777777" w:rsidR="00827C5F" w:rsidRPr="00030674" w:rsidRDefault="00827C5F" w:rsidP="00C81916"/>
    <w:p w14:paraId="2B22A0B8" w14:textId="610FE779" w:rsidR="00BB07C4" w:rsidRDefault="00BB07C4" w:rsidP="00BB07C4">
      <w:pPr>
        <w:rPr>
          <w:noProof/>
        </w:rPr>
      </w:pPr>
      <w:r>
        <w:rPr>
          <w:noProof/>
        </w:rPr>
        <w:t xml:space="preserve">Datenbläter zu den </w:t>
      </w:r>
      <w:del w:id="168" w:author="Natacha Walther" w:date="2024-03-17T22:16:00Z">
        <w:r w:rsidDel="0031214E">
          <w:rPr>
            <w:noProof/>
          </w:rPr>
          <w:delText xml:space="preserve">Kommonenten </w:delText>
        </w:r>
      </w:del>
      <w:ins w:id="169" w:author="Natacha Walther" w:date="2024-03-17T22:16:00Z">
        <w:r w:rsidR="0031214E">
          <w:rPr>
            <w:noProof/>
          </w:rPr>
          <w:t>Kom</w:t>
        </w:r>
        <w:r w:rsidR="0031214E">
          <w:rPr>
            <w:noProof/>
          </w:rPr>
          <w:t>p</w:t>
        </w:r>
        <w:r w:rsidR="0031214E">
          <w:rPr>
            <w:noProof/>
          </w:rPr>
          <w:t xml:space="preserve">onenten </w:t>
        </w:r>
      </w:ins>
      <w:r>
        <w:rPr>
          <w:noProof/>
        </w:rPr>
        <w:t xml:space="preserve">sind im Anhang unter </w:t>
      </w:r>
      <w:r w:rsidRPr="00E912DB">
        <w:rPr>
          <w:b/>
          <w:bCs/>
          <w:i/>
          <w:iCs/>
          <w:noProof/>
        </w:rPr>
        <w:t xml:space="preserve">Planen/Variante </w:t>
      </w:r>
      <w:r w:rsidRPr="00827C5F">
        <w:rPr>
          <w:b/>
          <w:bCs/>
          <w:i/>
          <w:iCs/>
          <w:noProof/>
        </w:rPr>
        <w:t>3</w:t>
      </w:r>
      <w:r w:rsidRPr="00827C5F">
        <w:rPr>
          <w:noProof/>
        </w:rPr>
        <w:t xml:space="preserve"> a</w:t>
      </w:r>
      <w:r w:rsidRPr="00896223">
        <w:rPr>
          <w:noProof/>
        </w:rPr>
        <w:t>bgelegt</w:t>
      </w:r>
      <w:r>
        <w:rPr>
          <w:noProof/>
        </w:rPr>
        <w:t>.</w:t>
      </w:r>
    </w:p>
    <w:p w14:paraId="5F6D693C" w14:textId="7B19A9E8" w:rsidR="00C81916" w:rsidRDefault="00B52720">
      <w:r>
        <w:br w:type="page"/>
      </w:r>
    </w:p>
    <w:p w14:paraId="3178B326" w14:textId="1D31A3A0" w:rsidR="00C455CD" w:rsidRDefault="007D6B2D" w:rsidP="00C455CD">
      <w:pPr>
        <w:pStyle w:val="berschrift1"/>
        <w:rPr>
          <w:ins w:id="170" w:author="Natacha Walther" w:date="2024-03-17T22:16:00Z"/>
        </w:rPr>
      </w:pPr>
      <w:bookmarkStart w:id="171" w:name="_Toc157689164"/>
      <w:bookmarkStart w:id="172" w:name="_Toc161418948"/>
      <w:bookmarkStart w:id="173" w:name="_Toc25148553"/>
      <w:r>
        <w:lastRenderedPageBreak/>
        <w:t>Entscheid</w:t>
      </w:r>
      <w:bookmarkEnd w:id="171"/>
      <w:bookmarkEnd w:id="172"/>
    </w:p>
    <w:p w14:paraId="0650E009" w14:textId="3D1B23CF" w:rsidR="0031214E" w:rsidRPr="0031214E" w:rsidRDefault="0031214E" w:rsidP="0031214E">
      <w:pPr>
        <w:pPrChange w:id="174" w:author="Natacha Walther" w:date="2024-03-17T22:16:00Z">
          <w:pPr>
            <w:pStyle w:val="berschrift1"/>
          </w:pPr>
        </w:pPrChange>
      </w:pPr>
      <w:ins w:id="175" w:author="Natacha Walther" w:date="2024-03-17T22:16:00Z">
        <w:r>
          <w:t>Text</w:t>
        </w:r>
      </w:ins>
    </w:p>
    <w:p w14:paraId="478A480F" w14:textId="7F44E3F7" w:rsidR="00C455CD" w:rsidRDefault="00C455CD" w:rsidP="00C455CD">
      <w:pPr>
        <w:pStyle w:val="berschrift2"/>
      </w:pPr>
      <w:bookmarkStart w:id="176" w:name="_Toc161418949"/>
      <w:r>
        <w:t>Preiseinschätzung</w:t>
      </w:r>
      <w:bookmarkEnd w:id="176"/>
    </w:p>
    <w:p w14:paraId="5F195B87" w14:textId="4AF67313" w:rsidR="009F60F9" w:rsidRDefault="009F60F9">
      <w:r w:rsidRPr="009F60F9">
        <w:t>Um eine wirtschaftliche Entscheidung zu treffen, wurden für alle drei Varianten Preiseinschätzungen erstellt. Diese bestanden entweder aus bei Pfiffner hinterlegten Preisen für Zukaufteile, oder aus eingeholten Offerten für Zukaufteile, die bei Pfiffner noch nicht vorhanden waren. Für Fertigungsteile wurden ähnliche Teile als Referenz genommen.</w:t>
      </w:r>
    </w:p>
    <w:p w14:paraId="406CF285" w14:textId="77777777" w:rsidR="00EF71EE" w:rsidRDefault="00EF71EE"/>
    <w:p w14:paraId="1544963F" w14:textId="141F8E2F" w:rsidR="005C3CE8" w:rsidRDefault="00874E55">
      <w:r>
        <w:rPr>
          <w:noProof/>
        </w:rPr>
        <w:drawing>
          <wp:anchor distT="0" distB="0" distL="114300" distR="114300" simplePos="0" relativeHeight="251601408" behindDoc="1" locked="0" layoutInCell="1" allowOverlap="1" wp14:anchorId="0B39AE06" wp14:editId="7C41C9AB">
            <wp:simplePos x="0" y="0"/>
            <wp:positionH relativeFrom="column">
              <wp:posOffset>2863850</wp:posOffset>
            </wp:positionH>
            <wp:positionV relativeFrom="paragraph">
              <wp:posOffset>10795</wp:posOffset>
            </wp:positionV>
            <wp:extent cx="1698625" cy="1630680"/>
            <wp:effectExtent l="0" t="0" r="0" b="0"/>
            <wp:wrapSquare wrapText="bothSides"/>
            <wp:docPr id="2068594267" name="Grafik 2068594267" descr="Ein Bild, das Spielzeug,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4267" name="Grafik 2068594267" descr="Ein Bild, das Spielzeug, Maschine enthält.&#10;&#10;Automatisch generierte Beschreibu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98625" cy="1630680"/>
                    </a:xfrm>
                    <a:prstGeom prst="rect">
                      <a:avLst/>
                    </a:prstGeom>
                  </pic:spPr>
                </pic:pic>
              </a:graphicData>
            </a:graphic>
            <wp14:sizeRelH relativeFrom="margin">
              <wp14:pctWidth>0</wp14:pctWidth>
            </wp14:sizeRelH>
            <wp14:sizeRelV relativeFrom="margin">
              <wp14:pctHeight>0</wp14:pctHeight>
            </wp14:sizeRelV>
          </wp:anchor>
        </w:drawing>
      </w:r>
      <w:r w:rsidR="005C3CE8" w:rsidRPr="005C3CE8">
        <w:t>Variante 1: Bestehende Ventile neu Anordnen</w:t>
      </w:r>
    </w:p>
    <w:p w14:paraId="20B9448D" w14:textId="6176581F" w:rsidR="00874E55" w:rsidRPr="0055341E" w:rsidRDefault="00874E55" w:rsidP="00874E55">
      <w:pPr>
        <w:ind w:firstLine="708"/>
        <w:rPr>
          <w:u w:val="single"/>
          <w:lang w:val="fr-CH"/>
        </w:rPr>
      </w:pPr>
      <w:r w:rsidRPr="0055341E">
        <w:rPr>
          <w:u w:val="single"/>
          <w:lang w:val="fr-CH"/>
        </w:rPr>
        <w:t>2709.85 Fr.-</w:t>
      </w:r>
    </w:p>
    <w:p w14:paraId="6A7FC030" w14:textId="54A1AFEA" w:rsidR="00874E55" w:rsidRPr="0055341E" w:rsidRDefault="00874E55">
      <w:pPr>
        <w:rPr>
          <w:lang w:val="fr-CH"/>
        </w:rPr>
      </w:pPr>
    </w:p>
    <w:p w14:paraId="1F4D9812" w14:textId="77777777" w:rsidR="00874E55" w:rsidRPr="0055341E" w:rsidRDefault="00874E55">
      <w:pPr>
        <w:rPr>
          <w:lang w:val="fr-CH"/>
        </w:rPr>
      </w:pPr>
    </w:p>
    <w:p w14:paraId="02A7FAAF" w14:textId="77777777" w:rsidR="00874E55" w:rsidRPr="0055341E" w:rsidRDefault="00874E55">
      <w:pPr>
        <w:rPr>
          <w:lang w:val="fr-CH"/>
        </w:rPr>
      </w:pPr>
    </w:p>
    <w:p w14:paraId="3D3EC559" w14:textId="77777777" w:rsidR="00874E55" w:rsidRPr="0055341E" w:rsidRDefault="00874E55">
      <w:pPr>
        <w:rPr>
          <w:lang w:val="fr-CH"/>
        </w:rPr>
      </w:pPr>
    </w:p>
    <w:p w14:paraId="731F69E7" w14:textId="7DAB65B5" w:rsidR="005C3CE8" w:rsidRDefault="00874E55">
      <w:pPr>
        <w:rPr>
          <w:lang w:val="fr-CH"/>
        </w:rPr>
      </w:pPr>
      <w:r>
        <w:rPr>
          <w:noProof/>
        </w:rPr>
        <w:drawing>
          <wp:anchor distT="0" distB="0" distL="114300" distR="114300" simplePos="0" relativeHeight="251603456" behindDoc="1" locked="0" layoutInCell="1" allowOverlap="1" wp14:anchorId="76BF178B" wp14:editId="49B40C81">
            <wp:simplePos x="0" y="0"/>
            <wp:positionH relativeFrom="column">
              <wp:posOffset>3054350</wp:posOffset>
            </wp:positionH>
            <wp:positionV relativeFrom="paragraph">
              <wp:posOffset>11430</wp:posOffset>
            </wp:positionV>
            <wp:extent cx="1447800" cy="1735455"/>
            <wp:effectExtent l="0" t="0" r="0" b="0"/>
            <wp:wrapTight wrapText="bothSides">
              <wp:wrapPolygon edited="0">
                <wp:start x="0" y="0"/>
                <wp:lineTo x="0" y="21339"/>
                <wp:lineTo x="21316" y="21339"/>
                <wp:lineTo x="21316" y="0"/>
                <wp:lineTo x="0" y="0"/>
              </wp:wrapPolygon>
            </wp:wrapTight>
            <wp:docPr id="985893969" name="Grafik 985893969" descr="Ein Bild, das Spielzeug, Kurzhant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3969" name="Grafik 985893969" descr="Ein Bild, das Spielzeug, Kurzhantel enthält.&#10;&#10;Automatisch generierte Beschreibung"/>
                    <pic:cNvPicPr/>
                  </pic:nvPicPr>
                  <pic:blipFill rotWithShape="1">
                    <a:blip r:embed="rId61" cstate="print">
                      <a:extLst>
                        <a:ext uri="{28A0092B-C50C-407E-A947-70E740481C1C}">
                          <a14:useLocalDpi xmlns:a14="http://schemas.microsoft.com/office/drawing/2010/main" val="0"/>
                        </a:ext>
                      </a:extLst>
                    </a:blip>
                    <a:srcRect l="6570" r="4158"/>
                    <a:stretch/>
                  </pic:blipFill>
                  <pic:spPr bwMode="auto">
                    <a:xfrm>
                      <a:off x="0" y="0"/>
                      <a:ext cx="1447800"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CE8" w:rsidRPr="00874E55">
        <w:rPr>
          <w:lang w:val="fr-CH"/>
        </w:rPr>
        <w:t>Variante 2: NG 4 Ventilgrösse</w:t>
      </w:r>
    </w:p>
    <w:p w14:paraId="0A4381C6" w14:textId="46F69B2A" w:rsidR="00874E55" w:rsidRPr="00874E55" w:rsidRDefault="00874E55" w:rsidP="00874E55">
      <w:pPr>
        <w:ind w:firstLine="708"/>
        <w:rPr>
          <w:u w:val="single"/>
          <w:lang w:val="fr-CH"/>
        </w:rPr>
      </w:pPr>
      <w:r w:rsidRPr="00874E55">
        <w:rPr>
          <w:u w:val="single"/>
          <w:lang w:val="fr-CH"/>
        </w:rPr>
        <w:t>3731.74 Fr.-</w:t>
      </w:r>
    </w:p>
    <w:p w14:paraId="466FD59D" w14:textId="77777777" w:rsidR="00874E55" w:rsidRDefault="00874E55">
      <w:pPr>
        <w:rPr>
          <w:lang w:val="fr-CH"/>
        </w:rPr>
      </w:pPr>
    </w:p>
    <w:p w14:paraId="275858AD" w14:textId="77777777" w:rsidR="00874E55" w:rsidRDefault="00874E55">
      <w:pPr>
        <w:rPr>
          <w:lang w:val="fr-CH"/>
        </w:rPr>
      </w:pPr>
    </w:p>
    <w:p w14:paraId="7E2FE088" w14:textId="77777777" w:rsidR="00874E55" w:rsidRDefault="00874E55">
      <w:pPr>
        <w:rPr>
          <w:lang w:val="fr-CH"/>
        </w:rPr>
      </w:pPr>
    </w:p>
    <w:p w14:paraId="36131BDF" w14:textId="6967697A" w:rsidR="00874E55" w:rsidRPr="00874E55" w:rsidRDefault="00874E55">
      <w:pPr>
        <w:rPr>
          <w:lang w:val="fr-CH"/>
        </w:rPr>
      </w:pPr>
    </w:p>
    <w:p w14:paraId="2F77A404" w14:textId="3F465D30" w:rsidR="005C3CE8" w:rsidRPr="0055341E" w:rsidRDefault="00874E55">
      <w:r>
        <w:rPr>
          <w:noProof/>
        </w:rPr>
        <w:drawing>
          <wp:anchor distT="0" distB="0" distL="114300" distR="114300" simplePos="0" relativeHeight="251606528" behindDoc="1" locked="0" layoutInCell="1" allowOverlap="1" wp14:anchorId="7A08BB84" wp14:editId="2E19E1E6">
            <wp:simplePos x="0" y="0"/>
            <wp:positionH relativeFrom="column">
              <wp:posOffset>3057525</wp:posOffset>
            </wp:positionH>
            <wp:positionV relativeFrom="paragraph">
              <wp:posOffset>42545</wp:posOffset>
            </wp:positionV>
            <wp:extent cx="1504950" cy="1772920"/>
            <wp:effectExtent l="0" t="0" r="0" b="0"/>
            <wp:wrapTight wrapText="bothSides">
              <wp:wrapPolygon edited="0">
                <wp:start x="0" y="0"/>
                <wp:lineTo x="0" y="21352"/>
                <wp:lineTo x="21327" y="21352"/>
                <wp:lineTo x="21327" y="0"/>
                <wp:lineTo x="0" y="0"/>
              </wp:wrapPolygon>
            </wp:wrapTight>
            <wp:docPr id="1326091665" name="Grafik 1326091665" descr="Ein Bild, das Röhre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91665" name="Grafik 1326091665" descr="Ein Bild, das Röhre enthält.&#10;&#10;Automatisch generierte Beschreibung mit mittlerer Zuverlässigkeit"/>
                    <pic:cNvPicPr/>
                  </pic:nvPicPr>
                  <pic:blipFill rotWithShape="1">
                    <a:blip r:embed="rId62" cstate="print">
                      <a:extLst>
                        <a:ext uri="{28A0092B-C50C-407E-A947-70E740481C1C}">
                          <a14:useLocalDpi xmlns:a14="http://schemas.microsoft.com/office/drawing/2010/main" val="0"/>
                        </a:ext>
                      </a:extLst>
                    </a:blip>
                    <a:srcRect l="7790" r="3058"/>
                    <a:stretch/>
                  </pic:blipFill>
                  <pic:spPr bwMode="auto">
                    <a:xfrm>
                      <a:off x="0" y="0"/>
                      <a:ext cx="1504950" cy="177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CE8" w:rsidRPr="0055341E">
        <w:t>Variante 3: Patronen Ventil</w:t>
      </w:r>
    </w:p>
    <w:p w14:paraId="5A6E4614" w14:textId="41C8DCEF" w:rsidR="00874E55" w:rsidRPr="0055341E" w:rsidRDefault="00874E55" w:rsidP="00874E55">
      <w:pPr>
        <w:ind w:firstLine="708"/>
        <w:rPr>
          <w:u w:val="single"/>
        </w:rPr>
      </w:pPr>
      <w:r w:rsidRPr="0055341E">
        <w:rPr>
          <w:u w:val="single"/>
        </w:rPr>
        <w:t>2978.71 Fr.-</w:t>
      </w:r>
    </w:p>
    <w:p w14:paraId="6812E0DA" w14:textId="3A1B44C2" w:rsidR="00EF71EE" w:rsidRPr="0055341E" w:rsidRDefault="00EF71EE"/>
    <w:p w14:paraId="6E85ACED" w14:textId="77777777" w:rsidR="00874E55" w:rsidRPr="0055341E" w:rsidRDefault="00874E55"/>
    <w:p w14:paraId="13831723" w14:textId="77777777" w:rsidR="00874E55" w:rsidRPr="0055341E" w:rsidRDefault="00874E55"/>
    <w:p w14:paraId="5EA9543F" w14:textId="77777777" w:rsidR="00874E55" w:rsidRPr="0055341E" w:rsidRDefault="00874E55"/>
    <w:p w14:paraId="44317BDD" w14:textId="77777777" w:rsidR="00874E55" w:rsidRPr="0055341E" w:rsidRDefault="00874E55"/>
    <w:p w14:paraId="22912714" w14:textId="77777777" w:rsidR="00874E55" w:rsidRPr="0055341E" w:rsidRDefault="00874E55"/>
    <w:p w14:paraId="2A4D63BA" w14:textId="51D09C48" w:rsidR="009F60F9" w:rsidRPr="0055341E" w:rsidRDefault="009F60F9"/>
    <w:p w14:paraId="1BFC3195" w14:textId="77777777" w:rsidR="00874E55" w:rsidRPr="0055341E" w:rsidRDefault="00874E55"/>
    <w:p w14:paraId="66F977B9" w14:textId="77777777" w:rsidR="00874E55" w:rsidRPr="0055341E" w:rsidRDefault="00874E55"/>
    <w:p w14:paraId="35B44504" w14:textId="25FC3A40" w:rsidR="009F60F9" w:rsidRDefault="009F60F9">
      <w:r>
        <w:t>Sämtlichen Offerten</w:t>
      </w:r>
      <w:r w:rsidR="00733EF7">
        <w:t xml:space="preserve"> und eine ausführliche </w:t>
      </w:r>
      <w:del w:id="177" w:author="Natacha Walther" w:date="2024-03-17T22:27:00Z">
        <w:r w:rsidR="00733EF7" w:rsidDel="007637C7">
          <w:delText>kosten Ausführung</w:delText>
        </w:r>
      </w:del>
      <w:ins w:id="178" w:author="Natacha Walther" w:date="2024-03-17T22:27:00Z">
        <w:r w:rsidR="007637C7">
          <w:t>Aufführung der Kosten</w:t>
        </w:r>
      </w:ins>
      <w:del w:id="179" w:author="Natacha Walther" w:date="2024-03-17T22:27:00Z">
        <w:r w:rsidR="00733EF7" w:rsidDel="007637C7">
          <w:delText xml:space="preserve"> ist</w:delText>
        </w:r>
      </w:del>
      <w:ins w:id="180" w:author="Natacha Walther" w:date="2024-03-17T22:27:00Z">
        <w:r w:rsidR="007637C7">
          <w:t>sind</w:t>
        </w:r>
      </w:ins>
      <w:r>
        <w:t xml:space="preserve"> im Anhang unter </w:t>
      </w:r>
      <w:r w:rsidRPr="009F60F9">
        <w:rPr>
          <w:b/>
          <w:bCs/>
          <w:i/>
          <w:iCs/>
        </w:rPr>
        <w:t>Entscheiden/Offerten</w:t>
      </w:r>
      <w:r>
        <w:t xml:space="preserve"> abgelegt.</w:t>
      </w:r>
    </w:p>
    <w:p w14:paraId="145EE0DB" w14:textId="69CE9843" w:rsidR="00C455CD" w:rsidRDefault="00C455CD" w:rsidP="00495E0A">
      <w:r>
        <w:lastRenderedPageBreak/>
        <w:br w:type="page"/>
      </w:r>
    </w:p>
    <w:p w14:paraId="5D570512" w14:textId="3C30372A" w:rsidR="00603716" w:rsidRPr="00603716" w:rsidRDefault="00C455CD" w:rsidP="00603716">
      <w:pPr>
        <w:pStyle w:val="berschrift2"/>
      </w:pPr>
      <w:bookmarkStart w:id="181" w:name="_Toc161418950"/>
      <w:r>
        <w:lastRenderedPageBreak/>
        <w:t>Varianten mit Pflichtenheft abgeglichen</w:t>
      </w:r>
      <w:bookmarkEnd w:id="181"/>
    </w:p>
    <w:p w14:paraId="1571F83F" w14:textId="77EC626C" w:rsidR="00605FFC" w:rsidRDefault="00D94209" w:rsidP="00916CEF">
      <w:r w:rsidRPr="00D94209">
        <w:t>Um zu entscheiden, welche Variante weiterverfolgt wird, wurden alle Varianten mit dem Pflichtenheft abgeglichen. Anhand der nicht erfüllten Punkte wurde entschieden, welche Variante weiterverfolgt wird.</w:t>
      </w:r>
    </w:p>
    <w:p w14:paraId="11B0A160" w14:textId="77777777" w:rsidR="00D94209" w:rsidRDefault="00D94209" w:rsidP="00916CEF"/>
    <w:p w14:paraId="0CA6D82C" w14:textId="2FC4B171" w:rsidR="00605FFC" w:rsidRDefault="00603716" w:rsidP="00916CEF">
      <w:r w:rsidRPr="00603716">
        <w:rPr>
          <w:b/>
          <w:bCs/>
        </w:rPr>
        <w:t>-Variante 1</w:t>
      </w:r>
      <w:r w:rsidRPr="00603716">
        <w:t xml:space="preserve"> würde die meisten </w:t>
      </w:r>
      <w:r>
        <w:t>l</w:t>
      </w:r>
      <w:r w:rsidRPr="00603716">
        <w:t>ager</w:t>
      </w:r>
      <w:r>
        <w:t>haltige T</w:t>
      </w:r>
      <w:r w:rsidRPr="00603716">
        <w:t xml:space="preserve">eile verwenden und wäre konstruktiv die einfachste Lösung, erfüllt aber nicht </w:t>
      </w:r>
      <w:r>
        <w:t>den Wunsch</w:t>
      </w:r>
      <w:r w:rsidRPr="00603716">
        <w:t xml:space="preserve">, dass das Ventil mit nur </w:t>
      </w:r>
      <w:r>
        <w:t>eine</w:t>
      </w:r>
      <w:ins w:id="182" w:author="Natacha Walther" w:date="2024-03-17T22:47:00Z">
        <w:r w:rsidR="009A753B">
          <w:t>m</w:t>
        </w:r>
      </w:ins>
      <w:r>
        <w:t xml:space="preserve"> Ventilplatz auskommen muss</w:t>
      </w:r>
      <w:r w:rsidRPr="00603716">
        <w:t xml:space="preserve">, </w:t>
      </w:r>
      <w:r>
        <w:t>der eine</w:t>
      </w:r>
      <w:r w:rsidRPr="00603716">
        <w:t xml:space="preserve"> </w:t>
      </w:r>
      <w:r>
        <w:t>Gewichtung von 30% hat.</w:t>
      </w:r>
    </w:p>
    <w:p w14:paraId="4AC2438E" w14:textId="77777777" w:rsidR="00603716" w:rsidRDefault="00603716" w:rsidP="00916CEF"/>
    <w:p w14:paraId="77C32DF9" w14:textId="3A9E49F9" w:rsidR="00603716" w:rsidRDefault="00603716" w:rsidP="00916CEF">
      <w:r w:rsidRPr="00603716">
        <w:rPr>
          <w:b/>
          <w:bCs/>
        </w:rPr>
        <w:t>-Variante 2</w:t>
      </w:r>
      <w:r w:rsidRPr="00603716">
        <w:t xml:space="preserve"> </w:t>
      </w:r>
      <w:r w:rsidR="00733EF7" w:rsidRPr="00733EF7">
        <w:t xml:space="preserve">Aufgrund mehrerer Faktoren ist eine Umsetzung ausgeschlossen. Einer davon ist, dass die Schaltzeit des Ventils bis zu 80 ms betragen kann. Zum anderen ist die Verfügbarkeit von Ventilen mit der </w:t>
      </w:r>
      <w:del w:id="183" w:author="Natacha Walther" w:date="2024-03-17T23:32:00Z">
        <w:r w:rsidR="00733EF7" w:rsidRPr="00733EF7" w:rsidDel="00CE171B">
          <w:delText xml:space="preserve">Baugröße </w:delText>
        </w:r>
      </w:del>
      <w:ins w:id="184" w:author="Natacha Walther" w:date="2024-03-17T23:32:00Z">
        <w:r w:rsidR="00CE171B" w:rsidRPr="00733EF7">
          <w:t>Baugrö</w:t>
        </w:r>
        <w:r w:rsidR="00CE171B">
          <w:t>ss</w:t>
        </w:r>
        <w:r w:rsidR="00CE171B" w:rsidRPr="00733EF7">
          <w:t xml:space="preserve">e </w:t>
        </w:r>
      </w:ins>
      <w:r w:rsidR="00733EF7" w:rsidRPr="00733EF7">
        <w:t>NG 4 begrenzt und die damit verbundenen Kosten sind erheblich höher.</w:t>
      </w:r>
    </w:p>
    <w:p w14:paraId="3811CAA3" w14:textId="77777777" w:rsidR="00733EF7" w:rsidRDefault="00733EF7" w:rsidP="00916CEF"/>
    <w:p w14:paraId="32A7D864" w14:textId="1887407D" w:rsidR="00603716" w:rsidRDefault="00F40ED9" w:rsidP="00916CEF">
      <w:r w:rsidRPr="00F40ED9">
        <w:rPr>
          <w:b/>
          <w:bCs/>
        </w:rPr>
        <w:t xml:space="preserve">-Variante 3 </w:t>
      </w:r>
      <w:r w:rsidRPr="00F40ED9">
        <w:t xml:space="preserve">erfüllt alle Punkte </w:t>
      </w:r>
      <w:del w:id="185" w:author="Natacha Walther" w:date="2024-03-17T23:32:00Z">
        <w:r w:rsidRPr="00F40ED9" w:rsidDel="00CE171B">
          <w:delText xml:space="preserve">außer </w:delText>
        </w:r>
      </w:del>
      <w:ins w:id="186" w:author="Natacha Walther" w:date="2024-03-17T23:32:00Z">
        <w:r w:rsidR="00CE171B" w:rsidRPr="00F40ED9">
          <w:t>au</w:t>
        </w:r>
        <w:r w:rsidR="00CE171B">
          <w:t>ss</w:t>
        </w:r>
        <w:r w:rsidR="00CE171B" w:rsidRPr="00F40ED9">
          <w:t xml:space="preserve">er </w:t>
        </w:r>
      </w:ins>
      <w:r w:rsidRPr="00F40ED9">
        <w:t>der Schaltzeit von unter 60 ms, da das Ventil eine Schaltzeit von bis zu 80 ms aufweisen kann. Dies ist jedoch nur ein Wunsch mit einer Gewichtung von 20%.</w:t>
      </w:r>
    </w:p>
    <w:p w14:paraId="09B7623A" w14:textId="77777777" w:rsidR="00F40ED9" w:rsidRDefault="00F40ED9" w:rsidP="00916CEF"/>
    <w:p w14:paraId="3EE1ABE1" w14:textId="77777777" w:rsidR="00F40ED9" w:rsidRDefault="00F40ED9" w:rsidP="00916CEF"/>
    <w:p w14:paraId="74412C97" w14:textId="77777777" w:rsidR="00F40ED9" w:rsidRDefault="00F40ED9" w:rsidP="00916CEF"/>
    <w:p w14:paraId="1EEE1A0B" w14:textId="77777777" w:rsidR="00F40ED9" w:rsidRDefault="00F40ED9" w:rsidP="00916CEF"/>
    <w:p w14:paraId="6E937506" w14:textId="6C177536" w:rsidR="00603716" w:rsidRPr="00D94209" w:rsidRDefault="00603716" w:rsidP="00916CEF">
      <w:r w:rsidRPr="00D94209">
        <w:t>Schlussfolgerung</w:t>
      </w:r>
    </w:p>
    <w:p w14:paraId="2058A25F" w14:textId="5EF2F5E7" w:rsidR="007743BC" w:rsidRDefault="00603716" w:rsidP="00916CEF">
      <w:r w:rsidRPr="00603716">
        <w:t>Da Variante 3 den Wunsch erfüllt, dass nur ein Ventilplatz belegt wird und dieser eine höhere Wertung gegenüber dem Wunsch hat, eine Schaltzeit von unter 60 ms zu garantieren, wird Variante 3 als bevorzugte Variante weiterverfolgt.</w:t>
      </w:r>
    </w:p>
    <w:p w14:paraId="47A1F607" w14:textId="7D13F428" w:rsidR="007743BC" w:rsidRDefault="00196536" w:rsidP="00916CEF">
      <w:r>
        <w:rPr>
          <w:noProof/>
        </w:rPr>
        <w:pict w14:anchorId="7647A29B">
          <v:shape id="_x0000_s2278" type="#_x0000_t202" style="position:absolute;margin-left:-3.4pt;margin-top:157.3pt;width:477.5pt;height:21pt;z-index:251707904" wrapcoords="-34 0 -34 20880 21600 20880 21600 0 -34 0" stroked="f">
            <v:textbox style="mso-next-textbox:#_x0000_s2278;mso-fit-shape-to-text:t" inset="0,0,0,0">
              <w:txbxContent>
                <w:p w14:paraId="35360B39" w14:textId="70597EEE" w:rsidR="00D94209" w:rsidRPr="006F3DF3" w:rsidRDefault="00D94209" w:rsidP="00D94209">
                  <w:pPr>
                    <w:pStyle w:val="Beschriftung"/>
                    <w:rPr>
                      <w:noProof/>
                    </w:rPr>
                  </w:pPr>
                  <w:r>
                    <w:t xml:space="preserve">Abbildung </w:t>
                  </w:r>
                  <w:fldSimple w:instr=" SEQ Abbildung \* ARABIC ">
                    <w:r w:rsidR="000831FE">
                      <w:rPr>
                        <w:noProof/>
                      </w:rPr>
                      <w:t>4</w:t>
                    </w:r>
                  </w:fldSimple>
                  <w:r>
                    <w:t xml:space="preserve">; Auszug aus </w:t>
                  </w:r>
                  <w:r w:rsidRPr="00D94209">
                    <w:t>Varianten mit Pflichtenheft-A</w:t>
                  </w:r>
                  <w:r>
                    <w:t>b</w:t>
                  </w:r>
                  <w:r w:rsidRPr="00D94209">
                    <w:t>gleich</w:t>
                  </w:r>
                </w:p>
              </w:txbxContent>
            </v:textbox>
            <w10:wrap type="tight"/>
          </v:shape>
        </w:pict>
      </w:r>
      <w:r w:rsidR="00D94209">
        <w:rPr>
          <w:noProof/>
        </w:rPr>
        <w:drawing>
          <wp:anchor distT="0" distB="0" distL="114300" distR="114300" simplePos="0" relativeHeight="251582976" behindDoc="1" locked="0" layoutInCell="1" allowOverlap="1" wp14:anchorId="234B6DA0" wp14:editId="0DA99F2F">
            <wp:simplePos x="0" y="0"/>
            <wp:positionH relativeFrom="column">
              <wp:posOffset>-43180</wp:posOffset>
            </wp:positionH>
            <wp:positionV relativeFrom="paragraph">
              <wp:posOffset>233452</wp:posOffset>
            </wp:positionV>
            <wp:extent cx="6064250" cy="1707515"/>
            <wp:effectExtent l="0" t="0" r="0" b="0"/>
            <wp:wrapTight wrapText="bothSides">
              <wp:wrapPolygon edited="0">
                <wp:start x="0" y="0"/>
                <wp:lineTo x="0" y="21447"/>
                <wp:lineTo x="21510" y="21447"/>
                <wp:lineTo x="21510"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64250" cy="1707515"/>
                    </a:xfrm>
                    <a:prstGeom prst="rect">
                      <a:avLst/>
                    </a:prstGeom>
                  </pic:spPr>
                </pic:pic>
              </a:graphicData>
            </a:graphic>
            <wp14:sizeRelH relativeFrom="margin">
              <wp14:pctWidth>0</wp14:pctWidth>
            </wp14:sizeRelH>
            <wp14:sizeRelV relativeFrom="margin">
              <wp14:pctHeight>0</wp14:pctHeight>
            </wp14:sizeRelV>
          </wp:anchor>
        </w:drawing>
      </w:r>
    </w:p>
    <w:p w14:paraId="6232B45C" w14:textId="429CC5E7" w:rsidR="007743BC" w:rsidRDefault="007743BC" w:rsidP="00916CEF"/>
    <w:p w14:paraId="76910197" w14:textId="00D4AB0C" w:rsidR="007743BC" w:rsidRDefault="00D94209" w:rsidP="00916CEF">
      <w:del w:id="187" w:author="Natacha Walther" w:date="2024-03-17T22:49:00Z">
        <w:r w:rsidDel="009A753B">
          <w:delText>V</w:delText>
        </w:r>
      </w:del>
      <w:ins w:id="188" w:author="Natacha Walther" w:date="2024-03-17T22:49:00Z">
        <w:r w:rsidR="009A753B">
          <w:t>Das v</w:t>
        </w:r>
      </w:ins>
      <w:r>
        <w:t>ollständige</w:t>
      </w:r>
      <w:del w:id="189" w:author="Natacha Walther" w:date="2024-03-17T22:49:00Z">
        <w:r w:rsidDel="009A753B">
          <w:delText>s</w:delText>
        </w:r>
      </w:del>
      <w:r>
        <w:t xml:space="preserve"> Dokument </w:t>
      </w:r>
      <w:ins w:id="190" w:author="Natacha Walther" w:date="2024-03-17T22:48:00Z">
        <w:r w:rsidR="009A753B">
          <w:t xml:space="preserve">ist </w:t>
        </w:r>
      </w:ins>
      <w:r>
        <w:t xml:space="preserve">unter: </w:t>
      </w:r>
      <w:r w:rsidRPr="009F60F9">
        <w:rPr>
          <w:b/>
          <w:bCs/>
          <w:i/>
          <w:iCs/>
        </w:rPr>
        <w:t>Entscheiden/Varianten mit Pflichtenheft-Abgleich</w:t>
      </w:r>
      <w:r>
        <w:t xml:space="preserve"> abgelegt.</w:t>
      </w:r>
    </w:p>
    <w:p w14:paraId="6418C8B6" w14:textId="7925EF64" w:rsidR="00916CEF" w:rsidRPr="00B60E77" w:rsidRDefault="00F0398A" w:rsidP="00916CEF">
      <w:r w:rsidRPr="00B60E77">
        <w:br w:type="page"/>
      </w:r>
    </w:p>
    <w:p w14:paraId="2BE045F8" w14:textId="029F02C3" w:rsidR="00C458DD" w:rsidRDefault="00C458DD" w:rsidP="007D6B2D">
      <w:pPr>
        <w:pStyle w:val="berschrift1"/>
        <w:rPr>
          <w:ins w:id="191" w:author="Natacha Walther" w:date="2024-03-17T22:49:00Z"/>
        </w:rPr>
      </w:pPr>
      <w:bookmarkStart w:id="192" w:name="_Toc25148554"/>
      <w:bookmarkStart w:id="193" w:name="_Toc157689165"/>
      <w:bookmarkStart w:id="194" w:name="_Toc161418951"/>
      <w:bookmarkEnd w:id="173"/>
      <w:r w:rsidRPr="007D6B2D">
        <w:lastRenderedPageBreak/>
        <w:t>Realisierung</w:t>
      </w:r>
      <w:bookmarkEnd w:id="192"/>
      <w:bookmarkEnd w:id="193"/>
      <w:bookmarkEnd w:id="194"/>
    </w:p>
    <w:p w14:paraId="425AEF39" w14:textId="50CF39F8" w:rsidR="009A753B" w:rsidRPr="009A753B" w:rsidRDefault="009A753B" w:rsidP="009A753B">
      <w:pPr>
        <w:pPrChange w:id="195" w:author="Natacha Walther" w:date="2024-03-17T22:49:00Z">
          <w:pPr>
            <w:pStyle w:val="berschrift1"/>
          </w:pPr>
        </w:pPrChange>
      </w:pPr>
      <w:proofErr w:type="spellStart"/>
      <w:ins w:id="196" w:author="Natacha Walther" w:date="2024-03-17T22:49:00Z">
        <w:r>
          <w:t>Again</w:t>
        </w:r>
        <w:proofErr w:type="spellEnd"/>
        <w:r>
          <w:t xml:space="preserve"> Text</w:t>
        </w:r>
      </w:ins>
    </w:p>
    <w:p w14:paraId="76B62F7A" w14:textId="7CA7BB4E" w:rsidR="00926A3D" w:rsidRDefault="00C458DD" w:rsidP="00926A3D">
      <w:pPr>
        <w:pStyle w:val="berschrift2"/>
      </w:pPr>
      <w:bookmarkStart w:id="197" w:name="_Toc25148556"/>
      <w:bookmarkStart w:id="198" w:name="_Toc161418952"/>
      <w:r w:rsidRPr="00B60E77">
        <w:t>3D-Model</w:t>
      </w:r>
      <w:bookmarkEnd w:id="197"/>
      <w:r w:rsidR="00843249" w:rsidRPr="00B60E77">
        <w:t>l</w:t>
      </w:r>
      <w:r w:rsidR="007F4054" w:rsidRPr="00B60E77">
        <w:t>ierung</w:t>
      </w:r>
      <w:bookmarkEnd w:id="198"/>
    </w:p>
    <w:p w14:paraId="6F309234" w14:textId="06D46E9E" w:rsidR="003D7C13" w:rsidRDefault="003D7C13" w:rsidP="00926A3D">
      <w:r w:rsidRPr="003D7C13">
        <w:t xml:space="preserve">Im Lastenheft wird angegeben, dass im gesamten Ventilblock ein Volumenstrom von bis zu Q=10l/min erreicht werden muss und eine Volumengeschwindigkeit von W=6m/sec nicht überschritten werden darf. Dies würde zu einem </w:t>
      </w:r>
      <w:r>
        <w:t>Leitungsd</w:t>
      </w:r>
      <w:r w:rsidRPr="003D7C13">
        <w:t>urchmesser von 5,95 mm führen.</w:t>
      </w:r>
    </w:p>
    <w:p w14:paraId="3669E4F1" w14:textId="2A00790C" w:rsidR="003D7C13" w:rsidRPr="003D7C13" w:rsidRDefault="003D7C13" w:rsidP="00926A3D">
      <w:pPr>
        <w:rPr>
          <w:rFonts w:eastAsiaTheme="minorEastAsia"/>
        </w:rPr>
      </w:pPr>
      <m:oMathPara>
        <m:oMath>
          <m:r>
            <w:rPr>
              <w:rFonts w:ascii="Cambria Math" w:hAnsi="Cambria Math"/>
            </w:rPr>
            <m:t>A=</m:t>
          </m:r>
          <m:f>
            <m:fPr>
              <m:ctrlPr>
                <w:rPr>
                  <w:rFonts w:ascii="Cambria Math" w:hAnsi="Cambria Math"/>
                  <w:i/>
                </w:rPr>
              </m:ctrlPr>
            </m:fPr>
            <m:num>
              <m:r>
                <w:rPr>
                  <w:rFonts w:ascii="Cambria Math" w:hAnsi="Cambria Math"/>
                </w:rPr>
                <m:t>10000000</m:t>
              </m:r>
              <m:sSup>
                <m:sSupPr>
                  <m:ctrlPr>
                    <w:rPr>
                      <w:rFonts w:ascii="Cambria Math" w:hAnsi="Cambria Math"/>
                      <w:i/>
                    </w:rPr>
                  </m:ctrlPr>
                </m:sSupPr>
                <m:e>
                  <m:r>
                    <w:rPr>
                      <w:rFonts w:ascii="Cambria Math" w:hAnsi="Cambria Math"/>
                    </w:rPr>
                    <m:t>mm</m:t>
                  </m:r>
                </m:e>
                <m:sup>
                  <m:r>
                    <w:rPr>
                      <w:rFonts w:ascii="Cambria Math" w:hAnsi="Cambria Math"/>
                    </w:rPr>
                    <m:t>3</m:t>
                  </m:r>
                </m:sup>
              </m:sSup>
              <m:r>
                <w:rPr>
                  <w:rFonts w:ascii="Cambria Math" w:hAnsi="Cambria Math"/>
                </w:rPr>
                <m:t>/min</m:t>
              </m:r>
            </m:num>
            <m:den>
              <m:r>
                <w:rPr>
                  <w:rFonts w:ascii="Cambria Math" w:hAnsi="Cambria Math"/>
                </w:rPr>
                <m:t>360000mm/min</m:t>
              </m:r>
            </m:den>
          </m:f>
          <m:r>
            <w:rPr>
              <w:rFonts w:ascii="Cambria Math" w:hAnsi="Cambria Math"/>
            </w:rPr>
            <m:t>=27.77</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14:paraId="52009D42" w14:textId="270E20D8" w:rsidR="003D7C13" w:rsidRPr="003D7C13" w:rsidRDefault="003D7C13" w:rsidP="00926A3D">
      <w:pPr>
        <w:rPr>
          <w:rFonts w:eastAsiaTheme="minorEastAsia"/>
        </w:rPr>
      </w:pPr>
      <m:oMathPara>
        <m:oMath>
          <m:r>
            <w:rPr>
              <w:rFonts w:ascii="Cambria Math" w:hAnsi="Cambria Math"/>
            </w:rPr>
            <m:t>d=</m:t>
          </m:r>
          <m:rad>
            <m:radPr>
              <m:degHide m:val="1"/>
              <m:ctrlPr>
                <w:rPr>
                  <w:rFonts w:ascii="Cambria Math" w:hAnsi="Cambria Math"/>
                  <w:i/>
                </w:rPr>
              </m:ctrlPr>
            </m:radPr>
            <m:deg/>
            <m:e>
              <m:f>
                <m:fPr>
                  <m:ctrlPr>
                    <w:rPr>
                      <w:rFonts w:ascii="Cambria Math" w:hAnsi="Cambria Math"/>
                      <w:i/>
                    </w:rPr>
                  </m:ctrlPr>
                </m:fPr>
                <m:num>
                  <m:r>
                    <w:rPr>
                      <w:rFonts w:ascii="Cambria Math" w:hAnsi="Cambria Math"/>
                    </w:rPr>
                    <m:t>4×27.77</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π</m:t>
                  </m:r>
                </m:den>
              </m:f>
            </m:e>
          </m:rad>
          <m:r>
            <w:rPr>
              <w:rFonts w:ascii="Cambria Math" w:hAnsi="Cambria Math"/>
            </w:rPr>
            <m:t>=5.95mm</m:t>
          </m:r>
        </m:oMath>
      </m:oMathPara>
    </w:p>
    <w:p w14:paraId="12C8C710" w14:textId="6B4A6077" w:rsidR="00926A3D" w:rsidRDefault="003D7C13" w:rsidP="00926A3D">
      <w:pPr>
        <w:rPr>
          <w:rFonts w:eastAsiaTheme="minorEastAsia"/>
        </w:rPr>
      </w:pPr>
      <w:r w:rsidRPr="003D7C13">
        <w:rPr>
          <w:rFonts w:eastAsiaTheme="minorEastAsia"/>
        </w:rPr>
        <w:t xml:space="preserve">Auch in anderer Fachliteratur, wie z.B. Parker, werden ähnliche Querschnitte für Medien unter ähnlichem Druck angegeben. Aus diesem Grund wurde darauf geachtet, möglichst keinen kleineren Querschnitt zu </w:t>
      </w:r>
      <w:r>
        <w:rPr>
          <w:rFonts w:eastAsiaTheme="minorEastAsia"/>
        </w:rPr>
        <w:t>wählen.</w:t>
      </w:r>
    </w:p>
    <w:p w14:paraId="4FAFCF96" w14:textId="77777777" w:rsidR="003D7C13" w:rsidRDefault="003D7C13" w:rsidP="00926A3D">
      <w:pPr>
        <w:rPr>
          <w:rFonts w:eastAsiaTheme="minorEastAsia"/>
        </w:rPr>
      </w:pPr>
    </w:p>
    <w:p w14:paraId="5DC657FA" w14:textId="5B290B84" w:rsidR="00515B99" w:rsidRPr="00515B99" w:rsidRDefault="000831FE" w:rsidP="0085753C">
      <w:pPr>
        <w:rPr>
          <w:rFonts w:eastAsiaTheme="minorEastAsia"/>
        </w:rPr>
      </w:pPr>
      <w:r w:rsidRPr="000831FE">
        <w:rPr>
          <w:rFonts w:eastAsiaTheme="minorEastAsia"/>
        </w:rPr>
        <w:t xml:space="preserve">Als Werkstoff für Ventilblöcke mit tiefen Bohrungen wird in der Regel </w:t>
      </w:r>
      <w:r w:rsidR="0085753C" w:rsidRPr="000831FE">
        <w:rPr>
          <w:rFonts w:eastAsiaTheme="minorEastAsia"/>
        </w:rPr>
        <w:t xml:space="preserve">EN-GJS-400-15 </w:t>
      </w:r>
      <w:r w:rsidRPr="000831FE">
        <w:rPr>
          <w:rFonts w:eastAsiaTheme="minorEastAsia"/>
        </w:rPr>
        <w:t>gewählt. Zum einen wird das Bohren von Tiefbohrungen durch den im Guss enthaltenen Graphit wesentlich erleichtert. Zum anderen besteht bei Kugelgraphit auch weniger die Gefahr, dass zwei nahe beieinander liegende Hydraulikleitungen durch Lunker Bildung verbunden werden. Dies wäre eher beim EN-GJL-250 ein potenzielles Problem.</w:t>
      </w:r>
      <w:r w:rsidR="00515B99" w:rsidRPr="00515B99">
        <w:rPr>
          <w:noProof/>
        </w:rPr>
        <w:t xml:space="preserve"> </w:t>
      </w:r>
    </w:p>
    <w:p w14:paraId="6FC88A81" w14:textId="0575EA23" w:rsidR="000831FE" w:rsidRDefault="0085753C" w:rsidP="00926A3D">
      <w:pPr>
        <w:rPr>
          <w:rFonts w:eastAsiaTheme="minorEastAsia"/>
        </w:rPr>
      </w:pPr>
      <w:r w:rsidRPr="00515B99">
        <w:rPr>
          <w:rFonts w:ascii="Times New Roman" w:eastAsia="Times New Roman" w:hAnsi="Times New Roman" w:cs="Times New Roman"/>
          <w:noProof/>
          <w:sz w:val="24"/>
          <w:szCs w:val="24"/>
          <w:lang w:eastAsia="de-CH"/>
        </w:rPr>
        <w:drawing>
          <wp:anchor distT="0" distB="0" distL="114300" distR="114300" simplePos="0" relativeHeight="251652608" behindDoc="1" locked="0" layoutInCell="1" allowOverlap="1" wp14:anchorId="279A1939" wp14:editId="3DDDB124">
            <wp:simplePos x="0" y="0"/>
            <wp:positionH relativeFrom="column">
              <wp:posOffset>3174365</wp:posOffset>
            </wp:positionH>
            <wp:positionV relativeFrom="paragraph">
              <wp:posOffset>8890</wp:posOffset>
            </wp:positionV>
            <wp:extent cx="2529840" cy="912495"/>
            <wp:effectExtent l="0" t="0" r="0" b="0"/>
            <wp:wrapTight wrapText="bothSides">
              <wp:wrapPolygon edited="0">
                <wp:start x="0" y="0"/>
                <wp:lineTo x="0" y="21194"/>
                <wp:lineTo x="21470" y="21194"/>
                <wp:lineTo x="21470" y="0"/>
                <wp:lineTo x="0" y="0"/>
              </wp:wrapPolygon>
            </wp:wrapTight>
            <wp:docPr id="1177083714" name="Grafik 5" descr="Ein Bild, das Entwurf, Schimmel,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3714" name="Grafik 5" descr="Ein Bild, das Entwurf, Schimmel, Schwarzweiß enthält.&#10;&#10;Automatisch generierte Beschreib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9840" cy="912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1" locked="0" layoutInCell="1" allowOverlap="1" wp14:anchorId="4C62A708" wp14:editId="36A04757">
            <wp:simplePos x="0" y="0"/>
            <wp:positionH relativeFrom="column">
              <wp:posOffset>-1905</wp:posOffset>
            </wp:positionH>
            <wp:positionV relativeFrom="paragraph">
              <wp:posOffset>8890</wp:posOffset>
            </wp:positionV>
            <wp:extent cx="2538095" cy="915035"/>
            <wp:effectExtent l="0" t="0" r="0" b="0"/>
            <wp:wrapTight wrapText="bothSides">
              <wp:wrapPolygon edited="0">
                <wp:start x="0" y="0"/>
                <wp:lineTo x="0" y="21135"/>
                <wp:lineTo x="21400" y="21135"/>
                <wp:lineTo x="21400" y="0"/>
                <wp:lineTo x="0" y="0"/>
              </wp:wrapPolygon>
            </wp:wrapTight>
            <wp:docPr id="78554947" name="Grafik 4" descr="Ein Bild, das Entwurf, Zeichnung, Strichzeichnung,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947" name="Grafik 4" descr="Ein Bild, das Entwurf, Zeichnung, Strichzeichnung, Kunst enthält.&#10;&#10;Automatisch generierte Beschreibu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8095" cy="91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B99" w:rsidRPr="00515B99">
        <w:t xml:space="preserve"> </w:t>
      </w:r>
    </w:p>
    <w:p w14:paraId="0997A660" w14:textId="23232B26" w:rsidR="000831FE" w:rsidRPr="00926A3D" w:rsidRDefault="000831FE" w:rsidP="00926A3D"/>
    <w:p w14:paraId="5E5D2940" w14:textId="284E31DB" w:rsidR="002C4723" w:rsidRDefault="002C4723" w:rsidP="002C4723"/>
    <w:p w14:paraId="3FA63CA7" w14:textId="5DD8359B" w:rsidR="002C4723" w:rsidRPr="002C4723" w:rsidRDefault="00196536" w:rsidP="002C4723">
      <w:r>
        <w:rPr>
          <w:noProof/>
        </w:rPr>
        <w:pict w14:anchorId="5C40F2C7">
          <v:shape id="_x0000_s2373" type="#_x0000_t202" style="position:absolute;margin-left:-203.35pt;margin-top:9.7pt;width:194.35pt;height:31.95pt;z-index:251762176" stroked="f">
            <v:textbox style="mso-next-textbox:#_x0000_s2373;mso-fit-shape-to-text:t" inset="0,0,0,0">
              <w:txbxContent>
                <w:p w14:paraId="42AE9DDA" w14:textId="6ADA9DFF" w:rsidR="000831FE" w:rsidRPr="00AC5353" w:rsidRDefault="000831FE" w:rsidP="000831FE">
                  <w:pPr>
                    <w:pStyle w:val="Beschriftung"/>
                    <w:rPr>
                      <w:noProof/>
                      <w:sz w:val="22"/>
                      <w:szCs w:val="22"/>
                    </w:rPr>
                  </w:pPr>
                  <w:r>
                    <w:t xml:space="preserve">Abbildung </w:t>
                  </w:r>
                  <w:fldSimple w:instr=" SEQ Abbildung \* ARABIC ">
                    <w:r>
                      <w:rPr>
                        <w:noProof/>
                      </w:rPr>
                      <w:t>6</w:t>
                    </w:r>
                  </w:fldSimple>
                  <w:r>
                    <w:t xml:space="preserve">; </w:t>
                  </w:r>
                  <w:r w:rsidR="00515B99">
                    <w:t>Vergrösserung</w:t>
                  </w:r>
                  <w:r>
                    <w:t xml:space="preserve"> von </w:t>
                  </w:r>
                  <w:r w:rsidR="00515B99">
                    <w:t xml:space="preserve">Lamellengraphit; </w:t>
                  </w:r>
                  <w:r w:rsidR="00515B99" w:rsidRPr="00515B99">
                    <w:t>mtt-tauber.de</w:t>
                  </w:r>
                </w:p>
              </w:txbxContent>
            </v:textbox>
            <w10:wrap type="square"/>
          </v:shape>
        </w:pict>
      </w:r>
      <w:r>
        <w:rPr>
          <w:noProof/>
        </w:rPr>
        <w:pict w14:anchorId="3648B736">
          <v:shape id="_x0000_s2374" type="#_x0000_t202" style="position:absolute;margin-left:36.15pt;margin-top:10.7pt;width:171.3pt;height:31.95pt;z-index:251763200" wrapcoords="-95 0 -95 20880 21600 20880 21600 0 -95 0" stroked="f">
            <v:textbox style="mso-next-textbox:#_x0000_s2374;mso-fit-shape-to-text:t" inset="0,0,0,0">
              <w:txbxContent>
                <w:p w14:paraId="1EA9542F" w14:textId="318D50F9" w:rsidR="000831FE" w:rsidRPr="002D0A11" w:rsidRDefault="000831FE" w:rsidP="000831FE">
                  <w:pPr>
                    <w:pStyle w:val="Beschriftung"/>
                    <w:rPr>
                      <w:noProof/>
                      <w:sz w:val="22"/>
                      <w:szCs w:val="22"/>
                    </w:rPr>
                  </w:pPr>
                  <w:r>
                    <w:t xml:space="preserve">Abbildung </w:t>
                  </w:r>
                  <w:fldSimple w:instr=" SEQ Abbildung \* ARABIC ">
                    <w:r>
                      <w:rPr>
                        <w:noProof/>
                      </w:rPr>
                      <w:t>5</w:t>
                    </w:r>
                  </w:fldSimple>
                  <w:r>
                    <w:t xml:space="preserve">; </w:t>
                  </w:r>
                  <w:r w:rsidR="00515B99">
                    <w:t xml:space="preserve">Vergrösserung von Kugelgraphit; </w:t>
                  </w:r>
                  <w:r w:rsidR="00515B99" w:rsidRPr="00515B99">
                    <w:t>mtt-tauber.de</w:t>
                  </w:r>
                </w:p>
              </w:txbxContent>
            </v:textbox>
            <w10:wrap type="tight"/>
          </v:shape>
        </w:pict>
      </w:r>
    </w:p>
    <w:p w14:paraId="05DC247F" w14:textId="77777777" w:rsidR="0085753C" w:rsidRDefault="0085753C" w:rsidP="0085753C">
      <w:bookmarkStart w:id="199" w:name="_Toc25148557"/>
    </w:p>
    <w:p w14:paraId="3845FF0F" w14:textId="7D523A95" w:rsidR="0085753C" w:rsidRDefault="0085753C" w:rsidP="0085753C">
      <w:r w:rsidRPr="0085753C">
        <w:t>In der Regel entspricht die Mindestwanddicke, die in den Ventilblöcken verbleiben muss, der Mindestwanddicke, die von den Expandern gefordert wird. Solange diese eingehalten wird, ist auch die Beanspruchung durch den Leitungsdruck vernachlässigbar. Als f</w:t>
      </w:r>
      <w:r w:rsidRPr="0085753C">
        <w:rPr>
          <w:vertAlign w:val="subscript"/>
        </w:rPr>
        <w:t>min</w:t>
      </w:r>
      <w:r w:rsidRPr="0085753C">
        <w:t xml:space="preserve"> gibt SFC Koenig für EN-GJS-600-3 nur einen Wert von 0,6 und für EN-GJS-250 einen Wert von 1,0 an. Da wir EN-GJS-400-15 verwenden, kann von einem Mittelwert zwischen den beiden ausgegangen werden.</w:t>
      </w:r>
    </w:p>
    <w:p w14:paraId="59C81F38" w14:textId="77777777" w:rsidR="0085753C" w:rsidRPr="0085753C" w:rsidRDefault="0085753C" w:rsidP="0085753C"/>
    <w:p w14:paraId="26041BF6" w14:textId="1E337CC3" w:rsidR="0085753C" w:rsidRDefault="00196536" w:rsidP="0085753C">
      <w:pPr>
        <w:jc w:val="center"/>
        <w:rPr>
          <w:noProof/>
        </w:rPr>
      </w:pPr>
      <m:oMathPara>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=3.6 bis 6</m:t>
          </m:r>
        </m:oMath>
      </m:oMathPara>
    </w:p>
    <w:p w14:paraId="5EDBE5F3" w14:textId="618483BB" w:rsidR="0085753C" w:rsidRDefault="0085753C">
      <w:pPr>
        <w:rPr>
          <w:noProof/>
        </w:rPr>
      </w:pPr>
    </w:p>
    <w:p w14:paraId="2782F882" w14:textId="35D50E74" w:rsidR="0085753C" w:rsidRDefault="0085753C">
      <w:pPr>
        <w:rPr>
          <w:noProof/>
        </w:rPr>
      </w:pPr>
    </w:p>
    <w:p w14:paraId="5872C8A8" w14:textId="35B19346" w:rsidR="00D13B58" w:rsidRDefault="0085753C">
      <w:r>
        <w:t xml:space="preserve">Das Datenblatt zu den Expandern ist im Anhang unter </w:t>
      </w:r>
      <w:r w:rsidRPr="0085753C">
        <w:rPr>
          <w:b/>
          <w:bCs/>
          <w:i/>
          <w:iCs/>
        </w:rPr>
        <w:t>Realisierung/Expander.pdf</w:t>
      </w:r>
      <w:r>
        <w:t xml:space="preserve"> abgelegt.</w:t>
      </w:r>
      <w:r w:rsidR="00EF2909">
        <w:br w:type="page"/>
      </w:r>
    </w:p>
    <w:p w14:paraId="2C19DBB0" w14:textId="332294DD" w:rsidR="009F60F9" w:rsidRDefault="00AB198D" w:rsidP="00AB198D">
      <w:pPr>
        <w:pStyle w:val="berschrift2"/>
        <w:rPr>
          <w:color w:val="1F4D78" w:themeColor="accent1" w:themeShade="7F"/>
          <w:sz w:val="24"/>
          <w:szCs w:val="24"/>
        </w:rPr>
      </w:pPr>
      <w:bookmarkStart w:id="200" w:name="_Toc161418953"/>
      <w:r>
        <w:rPr>
          <w:color w:val="1F4D78" w:themeColor="accent1" w:themeShade="7F"/>
          <w:sz w:val="24"/>
          <w:szCs w:val="24"/>
        </w:rPr>
        <w:lastRenderedPageBreak/>
        <w:t xml:space="preserve">Ausarbeitung </w:t>
      </w:r>
      <w:r w:rsidR="004F751C">
        <w:rPr>
          <w:color w:val="1F4D78" w:themeColor="accent1" w:themeShade="7F"/>
          <w:sz w:val="24"/>
          <w:szCs w:val="24"/>
        </w:rPr>
        <w:t>Druckreduzierung und Druckverhältnisschieber</w:t>
      </w:r>
      <w:bookmarkEnd w:id="200"/>
    </w:p>
    <w:p w14:paraId="65C1CF6E" w14:textId="46DEE64A" w:rsidR="00F40ED9" w:rsidRPr="00F40ED9" w:rsidRDefault="00196536" w:rsidP="00F40ED9">
      <w:r>
        <w:rPr>
          <w:noProof/>
        </w:rPr>
        <w:pict w14:anchorId="4E141A0B">
          <v:shape id="_x0000_s2346" type="#_x0000_t202" style="position:absolute;margin-left:397.95pt;margin-top:13.85pt;width:99.2pt;height:21.3pt;z-index:2517406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g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NCCLYCusDoXV4bF36arRo0f3irKe2Lbn/uQMnOdMfDZVnMZ7SXRaSMZ29JZbM&#10;XXqqSw8YQVIlD5wdl+uQ/kYCZ2+pjBuVAD9HcoqZ2jFxP32d2O+Xdjr1/MFXj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S&#10;m6gPFgIAACgEAAAOAAAAAAAAAAAAAAAAAC4CAABkcnMvZTJvRG9jLnhtbFBLAQItABQABgAIAAAA&#10;IQBIWydy2wAAAAcBAAAPAAAAAAAAAAAAAAAAAHAEAABkcnMvZG93bnJldi54bWxQSwUGAAAAAAQA&#10;BADzAAAAeAUAAAAA&#10;">
            <v:textbox style="mso-next-textbox:#_x0000_s2346">
              <w:txbxContent>
                <w:p w14:paraId="2EE97624" w14:textId="77BB55A4" w:rsidR="000A6AC6" w:rsidRPr="000A6AC6" w:rsidRDefault="000A6AC6" w:rsidP="000A6AC6">
                  <w:pPr>
                    <w:rPr>
                      <w:lang w:val="de-DE"/>
                    </w:rPr>
                  </w:pPr>
                  <w:r>
                    <w:rPr>
                      <w:lang w:val="de-DE"/>
                    </w:rPr>
                    <w:t>Minimessanschluss</w:t>
                  </w:r>
                </w:p>
              </w:txbxContent>
            </v:textbox>
            <w10:wrap type="square"/>
          </v:shape>
        </w:pict>
      </w:r>
    </w:p>
    <w:p w14:paraId="3284F404" w14:textId="21D86C30" w:rsidR="000D6881" w:rsidRDefault="00196536" w:rsidP="009F60F9">
      <w:r>
        <w:rPr>
          <w:noProof/>
        </w:rPr>
        <w:pict w14:anchorId="5946D4BC">
          <v:shape id="_x0000_s2348" type="#_x0000_t32" style="position:absolute;margin-left:377.65pt;margin-top:1.3pt;width:20.3pt;height:40.1pt;flip:x;z-index:251742720" o:connectortype="straight">
            <v:stroke endarrow="block"/>
          </v:shape>
        </w:pict>
      </w:r>
      <w:r w:rsidR="00A5468D">
        <w:rPr>
          <w:noProof/>
        </w:rPr>
        <w:drawing>
          <wp:anchor distT="0" distB="0" distL="114300" distR="114300" simplePos="0" relativeHeight="251633152" behindDoc="1" locked="0" layoutInCell="1" allowOverlap="1" wp14:anchorId="53DA481B" wp14:editId="37D4EB10">
            <wp:simplePos x="0" y="0"/>
            <wp:positionH relativeFrom="column">
              <wp:posOffset>2798267</wp:posOffset>
            </wp:positionH>
            <wp:positionV relativeFrom="paragraph">
              <wp:posOffset>141527</wp:posOffset>
            </wp:positionV>
            <wp:extent cx="2796540" cy="1997075"/>
            <wp:effectExtent l="0" t="0" r="0" b="0"/>
            <wp:wrapTight wrapText="bothSides">
              <wp:wrapPolygon edited="0">
                <wp:start x="0" y="0"/>
                <wp:lineTo x="0" y="21428"/>
                <wp:lineTo x="21482" y="21428"/>
                <wp:lineTo x="21482"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8901" r="4835"/>
                    <a:stretch/>
                  </pic:blipFill>
                  <pic:spPr bwMode="auto">
                    <a:xfrm>
                      <a:off x="0" y="0"/>
                      <a:ext cx="279654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ED9" w:rsidRPr="00F40ED9">
        <w:t xml:space="preserve">Dies ist eine erste Version, wie das Druckbegrenzungsventil zusammen mit dem Druckverhältnisschieber aussehen könnte. </w:t>
      </w:r>
    </w:p>
    <w:p w14:paraId="5FD76DA1" w14:textId="57812278" w:rsidR="000D6881" w:rsidRDefault="00196536" w:rsidP="000D6881">
      <w:r>
        <w:rPr>
          <w:noProof/>
        </w:rPr>
        <w:pict w14:anchorId="5946D4BC">
          <v:shape id="_x0000_s2349" type="#_x0000_t32" style="position:absolute;margin-left:342.05pt;margin-top:102.5pt;width:27.65pt;height:31.95pt;flip:x y;z-index:251743744" o:connectortype="straight">
            <v:stroke endarrow="block"/>
          </v:shape>
        </w:pict>
      </w:r>
      <w:r>
        <w:rPr>
          <w:noProof/>
        </w:rPr>
        <w:pict w14:anchorId="4E141A0B">
          <v:shape id="_x0000_s2347" type="#_x0000_t202" style="position:absolute;margin-left:369.7pt;margin-top:125.6pt;width:126.3pt;height:21.3pt;z-index:251741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6gP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5NCCLYCusDoXV4bF36arRo0f3irKe2Lbn/uQMnOdMfDZVnMZ7SXRaSMZ29JZbM&#10;XXqqSw8YQVIlD5wdl+uQ/kYCZ2+pjBuVAD9HcoqZ2jFxP32d2O+Xdjr1/MFXj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S&#10;m6gPFgIAACgEAAAOAAAAAAAAAAAAAAAAAC4CAABkcnMvZTJvRG9jLnhtbFBLAQItABQABgAIAAAA&#10;IQBIWydy2wAAAAcBAAAPAAAAAAAAAAAAAAAAAHAEAABkcnMvZG93bnJldi54bWxQSwUGAAAAAAQA&#10;BADzAAAAeAUAAAAA&#10;">
            <v:textbox style="mso-next-textbox:#_x0000_s2347">
              <w:txbxContent>
                <w:p w14:paraId="5A7F72A8" w14:textId="1103EBA9" w:rsidR="000A6AC6" w:rsidRPr="000A6AC6" w:rsidRDefault="000A6AC6" w:rsidP="000A6AC6">
                  <w:pPr>
                    <w:rPr>
                      <w:lang w:val="de-DE"/>
                    </w:rPr>
                  </w:pPr>
                  <w:r w:rsidRPr="00F40ED9">
                    <w:t>Druckbegrenzungsventil</w:t>
                  </w:r>
                </w:p>
              </w:txbxContent>
            </v:textbox>
            <w10:wrap type="square"/>
          </v:shape>
        </w:pict>
      </w:r>
      <w:r w:rsidR="000D6881" w:rsidRPr="000D6881">
        <w:t xml:space="preserve">Während der </w:t>
      </w:r>
      <w:commentRangeStart w:id="201"/>
      <w:r w:rsidR="000D6881" w:rsidRPr="000D6881">
        <w:t xml:space="preserve">Besprechungen </w:t>
      </w:r>
      <w:commentRangeEnd w:id="201"/>
      <w:r w:rsidR="009A753B">
        <w:rPr>
          <w:rStyle w:val="Kommentarzeichen"/>
        </w:rPr>
        <w:commentReference w:id="201"/>
      </w:r>
      <w:r w:rsidR="000D6881" w:rsidRPr="000D6881">
        <w:t xml:space="preserve">wurde eine zusätzliche Anforderung deutlich: Ein Messanschluss zur Messung des Drucks nach dem Druckventil würde der </w:t>
      </w:r>
      <w:ins w:id="202" w:author="Natacha Walther" w:date="2024-03-17T22:55:00Z">
        <w:r w:rsidR="009A753B">
          <w:t>v</w:t>
        </w:r>
      </w:ins>
      <w:del w:id="203" w:author="Natacha Walther" w:date="2024-03-17T22:55:00Z">
        <w:r w:rsidR="000D6881" w:rsidRPr="000D6881" w:rsidDel="009A753B">
          <w:delText>V</w:delText>
        </w:r>
      </w:del>
      <w:r w:rsidR="000D6881" w:rsidRPr="000D6881">
        <w:t>or-Montage entgegenkommen, da das Ventil so vorab eingestellt werden kann. Au</w:t>
      </w:r>
      <w:r w:rsidR="00A5468D">
        <w:t>ss</w:t>
      </w:r>
      <w:r w:rsidR="000D6881" w:rsidRPr="000D6881">
        <w:t xml:space="preserve">erdem ist dies auch generell praktisch, falls die Einheit nicht funktioniert und man auf der Fehlersuche ist oder in anderen </w:t>
      </w:r>
      <w:commentRangeStart w:id="204"/>
      <w:r w:rsidR="000D6881" w:rsidRPr="000D6881">
        <w:t>Situationen</w:t>
      </w:r>
      <w:commentRangeEnd w:id="204"/>
      <w:r w:rsidR="009A753B">
        <w:rPr>
          <w:rStyle w:val="Kommentarzeichen"/>
        </w:rPr>
        <w:commentReference w:id="204"/>
      </w:r>
      <w:r w:rsidR="000D6881" w:rsidRPr="000D6881">
        <w:t>.</w:t>
      </w:r>
    </w:p>
    <w:p w14:paraId="16CE2653" w14:textId="5FB34B37" w:rsidR="000D6881" w:rsidRDefault="00086EBA" w:rsidP="000D6881">
      <w:r>
        <w:rPr>
          <w:noProof/>
        </w:rPr>
        <w:drawing>
          <wp:anchor distT="0" distB="0" distL="114300" distR="114300" simplePos="0" relativeHeight="251636224" behindDoc="1" locked="0" layoutInCell="1" allowOverlap="1" wp14:anchorId="33B792C1" wp14:editId="2DE12EE4">
            <wp:simplePos x="0" y="0"/>
            <wp:positionH relativeFrom="column">
              <wp:posOffset>1019372</wp:posOffset>
            </wp:positionH>
            <wp:positionV relativeFrom="paragraph">
              <wp:posOffset>203835</wp:posOffset>
            </wp:positionV>
            <wp:extent cx="1413510" cy="1386205"/>
            <wp:effectExtent l="0" t="0" r="0" b="0"/>
            <wp:wrapTight wrapText="bothSides">
              <wp:wrapPolygon edited="0">
                <wp:start x="0" y="0"/>
                <wp:lineTo x="0" y="21372"/>
                <wp:lineTo x="21251" y="21372"/>
                <wp:lineTo x="21251" y="0"/>
                <wp:lineTo x="0" y="0"/>
              </wp:wrapPolygon>
            </wp:wrapTight>
            <wp:docPr id="442331000" name="Grafik 1" descr="Ein Bild, das Diagramm, Entwurf, Design, Origami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1000" name="Grafik 1" descr="Ein Bild, das Diagramm, Entwurf, Design, Origami enthält.&#10;&#10;Automatisch generierte Beschreibung"/>
                    <pic:cNvPicPr/>
                  </pic:nvPicPr>
                  <pic:blipFill rotWithShape="1">
                    <a:blip r:embed="rId67" cstate="print">
                      <a:extLst>
                        <a:ext uri="{28A0092B-C50C-407E-A947-70E740481C1C}">
                          <a14:useLocalDpi xmlns:a14="http://schemas.microsoft.com/office/drawing/2010/main" val="0"/>
                        </a:ext>
                      </a:extLst>
                    </a:blip>
                    <a:srcRect t="2827" b="6684"/>
                    <a:stretch/>
                  </pic:blipFill>
                  <pic:spPr bwMode="auto">
                    <a:xfrm>
                      <a:off x="0" y="0"/>
                      <a:ext cx="1413510" cy="1386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272" behindDoc="1" locked="0" layoutInCell="1" allowOverlap="1" wp14:anchorId="340F879E" wp14:editId="0AB039A7">
            <wp:simplePos x="0" y="0"/>
            <wp:positionH relativeFrom="column">
              <wp:posOffset>3103245</wp:posOffset>
            </wp:positionH>
            <wp:positionV relativeFrom="paragraph">
              <wp:posOffset>211455</wp:posOffset>
            </wp:positionV>
            <wp:extent cx="1405890" cy="1453515"/>
            <wp:effectExtent l="0" t="0" r="0" b="0"/>
            <wp:wrapTight wrapText="bothSides">
              <wp:wrapPolygon edited="0">
                <wp:start x="0" y="0"/>
                <wp:lineTo x="0" y="21232"/>
                <wp:lineTo x="21366" y="21232"/>
                <wp:lineTo x="21366" y="0"/>
                <wp:lineTo x="0" y="0"/>
              </wp:wrapPolygon>
            </wp:wrapTight>
            <wp:docPr id="1067965511" name="Grafik 1" descr="Ein Bild, das Diagramm, Entwurf,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65511" name="Grafik 1" descr="Ein Bild, das Diagramm, Entwurf, Reihe, Design enthält.&#10;&#10;Automatisch generierte Beschreibung"/>
                    <pic:cNvPicPr/>
                  </pic:nvPicPr>
                  <pic:blipFill rotWithShape="1">
                    <a:blip r:embed="rId68" cstate="print">
                      <a:extLst>
                        <a:ext uri="{28A0092B-C50C-407E-A947-70E740481C1C}">
                          <a14:useLocalDpi xmlns:a14="http://schemas.microsoft.com/office/drawing/2010/main" val="0"/>
                        </a:ext>
                      </a:extLst>
                    </a:blip>
                    <a:srcRect t="2906" b="1"/>
                    <a:stretch/>
                  </pic:blipFill>
                  <pic:spPr bwMode="auto">
                    <a:xfrm>
                      <a:off x="0" y="0"/>
                      <a:ext cx="1405890" cy="145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1BC51" w14:textId="2A1CE2C9" w:rsidR="000D6881" w:rsidRDefault="000D6881" w:rsidP="000D6881"/>
    <w:p w14:paraId="0359A036" w14:textId="1DAE2274" w:rsidR="000D6881" w:rsidRDefault="000D6881" w:rsidP="004E0CFE"/>
    <w:p w14:paraId="2051A503" w14:textId="6B59B0EE" w:rsidR="0067129C" w:rsidRDefault="0067129C" w:rsidP="004E0CFE">
      <w:pPr>
        <w:rPr>
          <w:color w:val="1F4D78" w:themeColor="accent1" w:themeShade="7F"/>
          <w:sz w:val="24"/>
          <w:szCs w:val="24"/>
        </w:rPr>
      </w:pPr>
    </w:p>
    <w:p w14:paraId="27F11F63" w14:textId="1ACAA93F" w:rsidR="0067129C" w:rsidRDefault="0067129C" w:rsidP="004E0CFE">
      <w:pPr>
        <w:rPr>
          <w:color w:val="1F4D78" w:themeColor="accent1" w:themeShade="7F"/>
          <w:sz w:val="24"/>
          <w:szCs w:val="24"/>
        </w:rPr>
      </w:pPr>
    </w:p>
    <w:p w14:paraId="103DA7F6" w14:textId="27A88A36" w:rsidR="0067129C" w:rsidRDefault="00196536" w:rsidP="004E0CFE">
      <w:pPr>
        <w:rPr>
          <w:color w:val="1F4D78" w:themeColor="accent1" w:themeShade="7F"/>
          <w:sz w:val="24"/>
          <w:szCs w:val="24"/>
        </w:rPr>
      </w:pPr>
      <w:r>
        <w:rPr>
          <w:noProof/>
        </w:rPr>
        <w:pict w14:anchorId="3A9DFC31">
          <v:shape id="_x0000_s2337" type="#_x0000_t202" style="position:absolute;margin-left:87.5pt;margin-top:7pt;width:118.3pt;height:31.95pt;z-index:251735552" wrapcoords="-137 0 -137 20880 21600 20880 21600 0 -137 0" stroked="f">
            <v:textbox style="mso-next-textbox:#_x0000_s2337;mso-fit-shape-to-text:t" inset="0,0,0,0">
              <w:txbxContent>
                <w:p w14:paraId="59E0B7A5" w14:textId="4F061070" w:rsidR="00385B1A" w:rsidRPr="00F979D0" w:rsidRDefault="00A5468D" w:rsidP="00385B1A">
                  <w:pPr>
                    <w:pStyle w:val="Beschriftung"/>
                    <w:rPr>
                      <w:noProof/>
                      <w:sz w:val="22"/>
                      <w:szCs w:val="22"/>
                    </w:rPr>
                  </w:pPr>
                  <w:r>
                    <w:t xml:space="preserve">Abbildung </w:t>
                  </w:r>
                  <w:fldSimple w:instr=" SEQ Abbildung \* ARABIC ">
                    <w:r w:rsidR="000831FE">
                      <w:rPr>
                        <w:noProof/>
                      </w:rPr>
                      <w:t>7</w:t>
                    </w:r>
                  </w:fldSimple>
                  <w:r>
                    <w:t xml:space="preserve">; </w:t>
                  </w:r>
                  <w:r w:rsidRPr="00A5468D">
                    <w:t>Druckbegrenzungsventil</w:t>
                  </w:r>
                </w:p>
              </w:txbxContent>
            </v:textbox>
            <w10:wrap type="tight"/>
          </v:shape>
        </w:pict>
      </w:r>
      <w:r>
        <w:rPr>
          <w:noProof/>
        </w:rPr>
        <w:pict w14:anchorId="245EF561">
          <v:shape id="_x0000_s2338" type="#_x0000_t202" style="position:absolute;margin-left:245.7pt;margin-top:9.95pt;width:109.3pt;height:31.95pt;z-index:251736576" wrapcoords="-148 0 -148 20880 21600 20880 21600 0 -148 0" stroked="f">
            <v:textbox style="mso-next-textbox:#_x0000_s2338;mso-fit-shape-to-text:t" inset="0,0,0,0">
              <w:txbxContent>
                <w:p w14:paraId="69F844C1" w14:textId="209C5DA4" w:rsidR="00A5468D" w:rsidRPr="00BF6B5D" w:rsidRDefault="00A5468D" w:rsidP="00A5468D">
                  <w:pPr>
                    <w:pStyle w:val="Beschriftung"/>
                    <w:rPr>
                      <w:noProof/>
                      <w:sz w:val="22"/>
                      <w:szCs w:val="22"/>
                    </w:rPr>
                  </w:pPr>
                  <w:r>
                    <w:t xml:space="preserve">Abbildung </w:t>
                  </w:r>
                  <w:fldSimple w:instr=" SEQ Abbildung \* ARABIC ">
                    <w:r w:rsidR="000831FE">
                      <w:rPr>
                        <w:noProof/>
                      </w:rPr>
                      <w:t>8</w:t>
                    </w:r>
                  </w:fldSimple>
                  <w:r>
                    <w:t xml:space="preserve">; </w:t>
                  </w:r>
                  <w:r w:rsidRPr="00810BE4">
                    <w:t>Druckreduzierventil</w:t>
                  </w:r>
                </w:p>
              </w:txbxContent>
            </v:textbox>
            <w10:wrap type="tight"/>
          </v:shape>
        </w:pict>
      </w:r>
    </w:p>
    <w:p w14:paraId="08A3DBA5" w14:textId="0F2C0AD7" w:rsidR="0067129C" w:rsidRDefault="0067129C" w:rsidP="004E0CFE">
      <w:pPr>
        <w:rPr>
          <w:color w:val="1F4D78" w:themeColor="accent1" w:themeShade="7F"/>
          <w:sz w:val="24"/>
          <w:szCs w:val="24"/>
        </w:rPr>
      </w:pPr>
    </w:p>
    <w:p w14:paraId="47DC919D" w14:textId="7DC24166" w:rsidR="000A6AC6" w:rsidRDefault="000A6AC6" w:rsidP="004E0CFE">
      <w:pPr>
        <w:rPr>
          <w:color w:val="1F4D78" w:themeColor="accent1" w:themeShade="7F"/>
          <w:sz w:val="24"/>
          <w:szCs w:val="24"/>
        </w:rPr>
      </w:pPr>
    </w:p>
    <w:p w14:paraId="382759B2" w14:textId="11FA223B" w:rsidR="00EF2909" w:rsidRDefault="003503A2" w:rsidP="0067129C">
      <w:pPr>
        <w:pStyle w:val="KeinLeerraum"/>
      </w:pPr>
      <w:r>
        <w:rPr>
          <w:noProof/>
        </w:rPr>
        <w:drawing>
          <wp:anchor distT="0" distB="0" distL="114300" distR="114300" simplePos="0" relativeHeight="251635200" behindDoc="1" locked="0" layoutInCell="1" allowOverlap="1" wp14:anchorId="4713A75E" wp14:editId="0C3A266F">
            <wp:simplePos x="0" y="0"/>
            <wp:positionH relativeFrom="column">
              <wp:posOffset>2838541</wp:posOffset>
            </wp:positionH>
            <wp:positionV relativeFrom="paragraph">
              <wp:posOffset>7620</wp:posOffset>
            </wp:positionV>
            <wp:extent cx="3640455" cy="2143125"/>
            <wp:effectExtent l="0" t="0" r="0" b="0"/>
            <wp:wrapTight wrapText="bothSides">
              <wp:wrapPolygon edited="0">
                <wp:start x="0" y="0"/>
                <wp:lineTo x="0" y="21504"/>
                <wp:lineTo x="21476" y="21504"/>
                <wp:lineTo x="2147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6226" r="1433"/>
                    <a:stretch/>
                  </pic:blipFill>
                  <pic:spPr bwMode="auto">
                    <a:xfrm>
                      <a:off x="0" y="0"/>
                      <a:ext cx="364045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90A" w:rsidRPr="00F2390A">
        <w:t>Bei der Konzepterstellung wurde irrtümlich ein Druckbegrenzungsventil anstelle eines Druckreduzierventils verwendet. Dies würde die geforderte Funktion von P zu P reduzieren und regeln nicht erfüllen.</w:t>
      </w:r>
      <w:r w:rsidR="00F2390A">
        <w:t xml:space="preserve"> Deshalb wurde das </w:t>
      </w:r>
      <w:r w:rsidR="00F2390A">
        <w:br/>
      </w:r>
      <w:r w:rsidR="00F2390A" w:rsidRPr="00827C5F">
        <w:t xml:space="preserve">DDPC-1L-4-16-S </w:t>
      </w:r>
      <w:r w:rsidR="00F2390A">
        <w:t>gegen das DDRA-5L-5-16-S</w:t>
      </w:r>
      <w:r w:rsidR="00097150">
        <w:t xml:space="preserve"> ersetzt.</w:t>
      </w:r>
      <w:r w:rsidR="00A5468D">
        <w:t xml:space="preserve"> Dabei ist</w:t>
      </w:r>
      <w:r w:rsidR="009F13AB">
        <w:t xml:space="preserve"> noch ein weiteres Problem aufgetreten. </w:t>
      </w:r>
      <w:r w:rsidR="00421C62" w:rsidRPr="00421C62">
        <w:t>Das jetzt eingesetzte Ventil hat eine</w:t>
      </w:r>
      <w:r w:rsidR="00421C62">
        <w:t>n</w:t>
      </w:r>
      <w:r w:rsidR="00421C62" w:rsidRPr="00421C62">
        <w:t xml:space="preserve"> Leckvolumenstrom</w:t>
      </w:r>
      <w:r w:rsidR="00421C62">
        <w:t xml:space="preserve"> </w:t>
      </w:r>
      <w:r w:rsidR="00421C62" w:rsidRPr="00421C62">
        <w:t xml:space="preserve">von bis zu </w:t>
      </w:r>
      <w:r>
        <w:br/>
      </w:r>
      <w:r w:rsidR="00421C62" w:rsidRPr="00421C62">
        <w:t>0,2 cm</w:t>
      </w:r>
      <w:r w:rsidR="00421C62" w:rsidRPr="00421C62">
        <w:rPr>
          <w:vertAlign w:val="superscript"/>
        </w:rPr>
        <w:t>3</w:t>
      </w:r>
      <w:r w:rsidR="00421C62" w:rsidRPr="00421C62">
        <w:t>/min. Dies würde bei vier Druckreduzierpatrone pro Wendeeinheit zu ca. 1,1 l pro Tag führen, was als zu gro</w:t>
      </w:r>
      <w:r w:rsidR="00421C62">
        <w:t>ss</w:t>
      </w:r>
      <w:r w:rsidR="00421C62" w:rsidRPr="00421C62">
        <w:t>e Ölmenge angesehen wurde.</w:t>
      </w:r>
      <w:r w:rsidR="003F37C1" w:rsidRPr="00B60E77">
        <w:br w:type="page"/>
      </w:r>
    </w:p>
    <w:p w14:paraId="69B4B9FF" w14:textId="7CF726C7" w:rsidR="007F3BE0" w:rsidRDefault="00250014" w:rsidP="00421C62">
      <w:pPr>
        <w:pStyle w:val="KeinLeerraum"/>
        <w:rPr>
          <w:rFonts w:eastAsiaTheme="majorEastAsia"/>
        </w:rPr>
      </w:pPr>
      <w:r w:rsidRPr="00250014">
        <w:rPr>
          <w:rFonts w:eastAsiaTheme="majorEastAsia"/>
        </w:rPr>
        <w:lastRenderedPageBreak/>
        <w:t>Um die gro</w:t>
      </w:r>
      <w:r>
        <w:rPr>
          <w:rFonts w:eastAsiaTheme="majorEastAsia"/>
        </w:rPr>
        <w:t>ss</w:t>
      </w:r>
      <w:r w:rsidRPr="00250014">
        <w:rPr>
          <w:rFonts w:eastAsiaTheme="majorEastAsia"/>
        </w:rPr>
        <w:t xml:space="preserve">e Leckage zu vermeiden, wurde beschlossen, ein 3-Wege-Druckreduzierventil einzusetzen, das zusätzlich die Funktion hat, bei Überdruck in der geregelten P-Leitung den Tank abzulassen. </w:t>
      </w:r>
      <w:r w:rsidR="000454E2">
        <w:rPr>
          <w:rFonts w:eastAsiaTheme="majorEastAsia"/>
        </w:rPr>
        <w:t xml:space="preserve">Das DDRB-7M-2-16-S </w:t>
      </w:r>
      <w:r w:rsidRPr="00250014">
        <w:rPr>
          <w:rFonts w:eastAsiaTheme="majorEastAsia"/>
        </w:rPr>
        <w:t>Ventil ist laut Datenblatt Leckagefrei</w:t>
      </w:r>
      <w:r w:rsidR="000454E2">
        <w:rPr>
          <w:rFonts w:eastAsiaTheme="majorEastAsia"/>
        </w:rPr>
        <w:t xml:space="preserve"> und würde als </w:t>
      </w:r>
      <w:ins w:id="205" w:author="Natacha Walther" w:date="2024-03-17T22:58:00Z">
        <w:r w:rsidR="002F7C4C">
          <w:rPr>
            <w:rFonts w:eastAsiaTheme="majorEastAsia"/>
          </w:rPr>
          <w:t>A</w:t>
        </w:r>
      </w:ins>
      <w:del w:id="206" w:author="Natacha Walther" w:date="2024-03-17T22:58:00Z">
        <w:r w:rsidR="000454E2" w:rsidDel="002F7C4C">
          <w:rPr>
            <w:rFonts w:eastAsiaTheme="majorEastAsia"/>
          </w:rPr>
          <w:delText>a</w:delText>
        </w:r>
      </w:del>
      <w:r w:rsidR="000454E2">
        <w:rPr>
          <w:rFonts w:eastAsiaTheme="majorEastAsia"/>
        </w:rPr>
        <w:t>lternative zum ursprünglichen Ventil fungieren.</w:t>
      </w:r>
    </w:p>
    <w:p w14:paraId="0EBA0E94" w14:textId="77777777" w:rsidR="007F3BE0" w:rsidRDefault="007F3BE0" w:rsidP="00421C62">
      <w:pPr>
        <w:pStyle w:val="KeinLeerraum"/>
        <w:rPr>
          <w:rFonts w:eastAsiaTheme="majorEastAsia"/>
        </w:rPr>
      </w:pPr>
    </w:p>
    <w:p w14:paraId="0F74EB23" w14:textId="5F27ACC4" w:rsidR="00EF2909" w:rsidRDefault="003503A2" w:rsidP="00421C62">
      <w:pPr>
        <w:pStyle w:val="KeinLeerraum"/>
        <w:rPr>
          <w:rFonts w:eastAsiaTheme="majorEastAsia"/>
        </w:rPr>
      </w:pPr>
      <w:r>
        <w:rPr>
          <w:noProof/>
        </w:rPr>
        <w:drawing>
          <wp:anchor distT="0" distB="0" distL="114300" distR="114300" simplePos="0" relativeHeight="251641344" behindDoc="1" locked="0" layoutInCell="1" allowOverlap="1" wp14:anchorId="08DE5EDE" wp14:editId="72D26CEC">
            <wp:simplePos x="0" y="0"/>
            <wp:positionH relativeFrom="column">
              <wp:posOffset>107921</wp:posOffset>
            </wp:positionH>
            <wp:positionV relativeFrom="paragraph">
              <wp:posOffset>1117600</wp:posOffset>
            </wp:positionV>
            <wp:extent cx="1534795" cy="1758950"/>
            <wp:effectExtent l="0" t="0" r="0" b="0"/>
            <wp:wrapTight wrapText="bothSides">
              <wp:wrapPolygon edited="0">
                <wp:start x="0" y="0"/>
                <wp:lineTo x="0" y="21288"/>
                <wp:lineTo x="21448" y="21288"/>
                <wp:lineTo x="21448" y="0"/>
                <wp:lineTo x="0" y="0"/>
              </wp:wrapPolygon>
            </wp:wrapTight>
            <wp:docPr id="1754926301" name="Grafik 1" descr="Ein Bild, das Diagramm, Entwurf, Clipar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6301" name="Grafik 1" descr="Ein Bild, das Diagramm, Entwurf, Clipart, weiß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34795" cy="1758950"/>
                    </a:xfrm>
                    <a:prstGeom prst="rect">
                      <a:avLst/>
                    </a:prstGeom>
                  </pic:spPr>
                </pic:pic>
              </a:graphicData>
            </a:graphic>
            <wp14:sizeRelH relativeFrom="margin">
              <wp14:pctWidth>0</wp14:pctWidth>
            </wp14:sizeRelH>
            <wp14:sizeRelV relativeFrom="margin">
              <wp14:pctHeight>0</wp14:pctHeight>
            </wp14:sizeRelV>
          </wp:anchor>
        </w:drawing>
      </w:r>
      <w:r w:rsidR="000454E2">
        <w:rPr>
          <w:noProof/>
        </w:rPr>
        <w:drawing>
          <wp:anchor distT="0" distB="0" distL="114300" distR="114300" simplePos="0" relativeHeight="251639296" behindDoc="1" locked="0" layoutInCell="1" allowOverlap="1" wp14:anchorId="4CEB9F74" wp14:editId="25A0749E">
            <wp:simplePos x="0" y="0"/>
            <wp:positionH relativeFrom="column">
              <wp:posOffset>2404201</wp:posOffset>
            </wp:positionH>
            <wp:positionV relativeFrom="paragraph">
              <wp:posOffset>805361</wp:posOffset>
            </wp:positionV>
            <wp:extent cx="3938905" cy="2293620"/>
            <wp:effectExtent l="0" t="0" r="0" b="0"/>
            <wp:wrapTight wrapText="bothSides">
              <wp:wrapPolygon edited="0">
                <wp:start x="0" y="0"/>
                <wp:lineTo x="0" y="21349"/>
                <wp:lineTo x="21520" y="21349"/>
                <wp:lineTo x="21520"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38905" cy="2293620"/>
                    </a:xfrm>
                    <a:prstGeom prst="rect">
                      <a:avLst/>
                    </a:prstGeom>
                  </pic:spPr>
                </pic:pic>
              </a:graphicData>
            </a:graphic>
            <wp14:sizeRelH relativeFrom="margin">
              <wp14:pctWidth>0</wp14:pctWidth>
            </wp14:sizeRelH>
            <wp14:sizeRelV relativeFrom="margin">
              <wp14:pctHeight>0</wp14:pctHeight>
            </wp14:sizeRelV>
          </wp:anchor>
        </w:drawing>
      </w:r>
      <w:r w:rsidR="00EF2909">
        <w:rPr>
          <w:rFonts w:eastAsiaTheme="majorEastAsia"/>
        </w:rPr>
        <w:br w:type="page"/>
      </w:r>
    </w:p>
    <w:p w14:paraId="2D8F3299" w14:textId="0A9DF5F7" w:rsidR="006303E0" w:rsidRDefault="00AB198D" w:rsidP="00AB198D">
      <w:pPr>
        <w:pStyle w:val="berschrift2"/>
      </w:pPr>
      <w:bookmarkStart w:id="207" w:name="_Toc161418954"/>
      <w:r>
        <w:lastRenderedPageBreak/>
        <w:t>Ausarbeitung Ventilblock</w:t>
      </w:r>
      <w:bookmarkEnd w:id="207"/>
    </w:p>
    <w:p w14:paraId="2033C414" w14:textId="209F9872" w:rsidR="000454E2" w:rsidRDefault="00046726" w:rsidP="000454E2">
      <w:r w:rsidRPr="00046726">
        <w:t xml:space="preserve"> Der Ventilblock hat die Aufgabe, das Wegeventil unterzubringen und die beiden Ausgänge über die Drosselrückschlagventile zu drosseln. Die Ausgänge müssen zusätzlich über einen Drucksensor überwacht werden können.</w:t>
      </w:r>
    </w:p>
    <w:p w14:paraId="69629641" w14:textId="5D6BD662" w:rsidR="002A7678" w:rsidRDefault="00196536" w:rsidP="002A7678">
      <w:r>
        <w:rPr>
          <w:noProof/>
        </w:rPr>
        <w:pict w14:anchorId="4E141A0B">
          <v:shape id="_x0000_s2350" type="#_x0000_t202" style="position:absolute;margin-left:324.15pt;margin-top:63.15pt;width:71.05pt;height:21.3pt;z-index:251744768;visibility:visible;mso-wrap-distance-top:3.6pt;mso-wrap-distance-bottom:3.6pt;mso-width-relative:margin;mso-height-relative:margin">
            <v:textbox style="mso-next-textbox:#_x0000_s2350">
              <w:txbxContent>
                <w:p w14:paraId="597CE4DD" w14:textId="151401DA" w:rsidR="003503A2" w:rsidRPr="003503A2" w:rsidRDefault="003503A2" w:rsidP="003503A2">
                  <w:pPr>
                    <w:rPr>
                      <w:lang w:val="de-DE"/>
                    </w:rPr>
                  </w:pPr>
                  <w:r>
                    <w:rPr>
                      <w:lang w:val="de-DE"/>
                    </w:rPr>
                    <w:t>Drucksensor</w:t>
                  </w:r>
                </w:p>
              </w:txbxContent>
            </v:textbox>
            <w10:wrap type="square"/>
          </v:shape>
        </w:pict>
      </w:r>
      <w:r w:rsidR="003503A2">
        <w:rPr>
          <w:noProof/>
        </w:rPr>
        <w:drawing>
          <wp:anchor distT="0" distB="0" distL="114300" distR="114300" simplePos="0" relativeHeight="251551232" behindDoc="0" locked="0" layoutInCell="1" allowOverlap="1" wp14:anchorId="7180F314" wp14:editId="0ECA6DCE">
            <wp:simplePos x="0" y="0"/>
            <wp:positionH relativeFrom="column">
              <wp:posOffset>0</wp:posOffset>
            </wp:positionH>
            <wp:positionV relativeFrom="paragraph">
              <wp:posOffset>896620</wp:posOffset>
            </wp:positionV>
            <wp:extent cx="3347085" cy="3366135"/>
            <wp:effectExtent l="0" t="0" r="0"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47085" cy="3366135"/>
                    </a:xfrm>
                    <a:prstGeom prst="rect">
                      <a:avLst/>
                    </a:prstGeom>
                  </pic:spPr>
                </pic:pic>
              </a:graphicData>
            </a:graphic>
            <wp14:sizeRelH relativeFrom="margin">
              <wp14:pctWidth>0</wp14:pctWidth>
            </wp14:sizeRelH>
            <wp14:sizeRelV relativeFrom="margin">
              <wp14:pctHeight>0</wp14:pctHeight>
            </wp14:sizeRelV>
          </wp:anchor>
        </w:drawing>
      </w:r>
      <w:r w:rsidR="002A7678" w:rsidRPr="002A7678">
        <w:t>Hier wurde der im Konzept vorgesehene Aufbau realisiert. Ein Punkt, der im späteren Betrieb zu Problemen führen kann, ist die Anordnung der Drucksensoren vor den Drosselrückschlagventilen. Im aktuellen Konzept sind die Drucksensoren nach den Drosselrückschlagventilen angeordnet, was einen genaueren Druckmesswert liefern kann.</w:t>
      </w:r>
    </w:p>
    <w:p w14:paraId="38ECA429" w14:textId="3A960898" w:rsidR="002A7678" w:rsidRDefault="00196536" w:rsidP="000454E2">
      <w:r>
        <w:rPr>
          <w:noProof/>
        </w:rPr>
        <w:pict w14:anchorId="28D49379">
          <v:shape id="_x0000_s2351" type="#_x0000_t32" style="position:absolute;margin-left:165.9pt;margin-top:8.95pt;width:158.25pt;height:7.45pt;flip:x;z-index:251745792" o:connectortype="straight">
            <v:stroke endarrow="block"/>
          </v:shape>
        </w:pict>
      </w:r>
    </w:p>
    <w:p w14:paraId="0E831C01" w14:textId="7CDD9FF7" w:rsidR="00046726" w:rsidRDefault="00196536" w:rsidP="000454E2">
      <w:r>
        <w:rPr>
          <w:noProof/>
        </w:rPr>
        <w:pict w14:anchorId="4E141A0B">
          <v:shape id="_x0000_s2344" type="#_x0000_t202" style="position:absolute;margin-left:324.15pt;margin-top:64.85pt;width:122.6pt;height:21.3pt;z-index:251738624;visibility:visible;mso-wrap-distance-top:3.6pt;mso-wrap-distance-bottom:3.6pt;mso-width-relative:margin;mso-height-relative:margin">
            <v:textbox style="mso-next-textbox:#_x0000_s2344">
              <w:txbxContent>
                <w:p w14:paraId="1960A754" w14:textId="1DBCEAC4" w:rsidR="002A7678" w:rsidRPr="002A7678" w:rsidRDefault="002A7678" w:rsidP="002A7678">
                  <w:pPr>
                    <w:rPr>
                      <w:lang w:val="de-DE"/>
                    </w:rPr>
                  </w:pPr>
                  <w:r>
                    <w:rPr>
                      <w:lang w:val="de-DE"/>
                    </w:rPr>
                    <w:t>Drosselrückschlagventil</w:t>
                  </w:r>
                </w:p>
              </w:txbxContent>
            </v:textbox>
            <w10:wrap type="square"/>
          </v:shape>
        </w:pict>
      </w:r>
      <w:r>
        <w:rPr>
          <w:noProof/>
        </w:rPr>
        <w:pict w14:anchorId="4E141A0B">
          <v:shape id="_x0000_s2345" type="#_x0000_t202" style="position:absolute;margin-left:324.15pt;margin-top:114.35pt;width:117.4pt;height:21.3pt;z-index:251739648;visibility:visible;mso-wrap-distance-top:3.6pt;mso-wrap-distance-bottom:3.6pt;mso-width-relative:margin;mso-height-relative:margin">
            <v:textbox style="mso-next-textbox:#_x0000_s2345">
              <w:txbxContent>
                <w:p w14:paraId="7F152261" w14:textId="4C4E58B8" w:rsidR="002A7678" w:rsidRPr="002A7678" w:rsidRDefault="000A6AC6" w:rsidP="002A7678">
                  <w:pPr>
                    <w:rPr>
                      <w:lang w:val="de-DE"/>
                    </w:rPr>
                  </w:pPr>
                  <w:r>
                    <w:rPr>
                      <w:lang w:val="de-DE"/>
                    </w:rPr>
                    <w:t>Schnittstelle zu Einheit</w:t>
                  </w:r>
                </w:p>
              </w:txbxContent>
            </v:textbox>
            <w10:wrap type="square"/>
          </v:shape>
        </w:pict>
      </w:r>
      <w:r>
        <w:rPr>
          <w:noProof/>
        </w:rPr>
        <w:pict w14:anchorId="4E141A0B">
          <v:shape id="_x0000_s2342" type="#_x0000_t202" style="position:absolute;margin-left:324.15pt;margin-top:18.9pt;width:84.9pt;height:21.3pt;z-index:251737600;visibility:visible;mso-wrap-distance-top:3.6pt;mso-wrap-distance-bottom:3.6pt;mso-width-relative:margin;mso-height-relative:margin">
            <v:textbox style="mso-next-textbox:#_x0000_s2342">
              <w:txbxContent>
                <w:p w14:paraId="22A35AEB" w14:textId="3C97D529" w:rsidR="002A7678" w:rsidRDefault="002A7678">
                  <w:r>
                    <w:t>4/2 Wegeventil</w:t>
                  </w:r>
                </w:p>
              </w:txbxContent>
            </v:textbox>
            <w10:wrap type="square"/>
          </v:shape>
        </w:pict>
      </w:r>
    </w:p>
    <w:p w14:paraId="7FBFE560" w14:textId="3CB7D296" w:rsidR="000454E2" w:rsidRDefault="00196536" w:rsidP="000454E2">
      <w:r>
        <w:rPr>
          <w:noProof/>
        </w:rPr>
        <w:pict w14:anchorId="73168A66">
          <v:shape id="_x0000_s2352" type="#_x0000_t32" style="position:absolute;margin-left:260.3pt;margin-top:7.15pt;width:63.85pt;height:8.5pt;flip:x;z-index:251746816" o:connectortype="straight">
            <v:stroke endarrow="block"/>
          </v:shape>
        </w:pict>
      </w:r>
    </w:p>
    <w:p w14:paraId="4FF0114B" w14:textId="051FE715" w:rsidR="002A7678" w:rsidRDefault="002A7678" w:rsidP="000454E2"/>
    <w:p w14:paraId="390D8615" w14:textId="397FFCF1" w:rsidR="002A7678" w:rsidRDefault="00196536" w:rsidP="000454E2">
      <w:r>
        <w:rPr>
          <w:noProof/>
        </w:rPr>
        <w:pict w14:anchorId="7E177094">
          <v:shape id="_x0000_s2353" type="#_x0000_t32" style="position:absolute;margin-left:210.7pt;margin-top:8.6pt;width:113.45pt;height:11.7pt;flip:x;z-index:251747840" o:connectortype="straight">
            <v:stroke endarrow="block"/>
          </v:shape>
        </w:pict>
      </w:r>
    </w:p>
    <w:p w14:paraId="101B545E" w14:textId="1489931E" w:rsidR="002A7678" w:rsidRDefault="002A7678" w:rsidP="000454E2"/>
    <w:p w14:paraId="6A7138D7" w14:textId="74770F9C" w:rsidR="002A7678" w:rsidRDefault="00196536" w:rsidP="000454E2">
      <w:r>
        <w:rPr>
          <w:noProof/>
        </w:rPr>
        <w:pict w14:anchorId="169EBF59">
          <v:shape id="_x0000_s2354" type="#_x0000_t32" style="position:absolute;margin-left:207.5pt;margin-top:12.1pt;width:116.65pt;height:8.55pt;flip:x;z-index:251748864" o:connectortype="straight">
            <v:stroke endarrow="block"/>
          </v:shape>
        </w:pict>
      </w:r>
    </w:p>
    <w:p w14:paraId="1FFF304C" w14:textId="77777777" w:rsidR="002A7678" w:rsidRDefault="002A7678" w:rsidP="000454E2"/>
    <w:p w14:paraId="60FACFA1" w14:textId="77777777" w:rsidR="002A7678" w:rsidRDefault="002A7678" w:rsidP="000454E2"/>
    <w:p w14:paraId="38ED3873" w14:textId="39BDAE06" w:rsidR="002A7678" w:rsidRDefault="002A7678" w:rsidP="000454E2"/>
    <w:p w14:paraId="09A66E1E" w14:textId="6BD951DF" w:rsidR="002A7678" w:rsidRDefault="002A7678" w:rsidP="000454E2"/>
    <w:p w14:paraId="010ACF2D" w14:textId="0B26B7B3" w:rsidR="002A7678" w:rsidRDefault="003503A2" w:rsidP="000454E2">
      <w:r>
        <w:rPr>
          <w:noProof/>
        </w:rPr>
        <w:drawing>
          <wp:anchor distT="0" distB="0" distL="114300" distR="114300" simplePos="0" relativeHeight="251557376" behindDoc="1" locked="0" layoutInCell="1" allowOverlap="1" wp14:anchorId="62F33C06" wp14:editId="0EB93928">
            <wp:simplePos x="0" y="0"/>
            <wp:positionH relativeFrom="column">
              <wp:posOffset>3412950</wp:posOffset>
            </wp:positionH>
            <wp:positionV relativeFrom="paragraph">
              <wp:posOffset>248372</wp:posOffset>
            </wp:positionV>
            <wp:extent cx="2663190" cy="3472815"/>
            <wp:effectExtent l="0" t="0" r="0" b="0"/>
            <wp:wrapTight wrapText="bothSides">
              <wp:wrapPolygon edited="0">
                <wp:start x="0" y="0"/>
                <wp:lineTo x="0" y="21446"/>
                <wp:lineTo x="21476" y="21446"/>
                <wp:lineTo x="2147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986"/>
                    <a:stretch/>
                  </pic:blipFill>
                  <pic:spPr bwMode="auto">
                    <a:xfrm>
                      <a:off x="0" y="0"/>
                      <a:ext cx="2663190" cy="347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2E848" w14:textId="0715DE91" w:rsidR="002A7678" w:rsidRDefault="002A7678" w:rsidP="000454E2"/>
    <w:p w14:paraId="29F1C49A" w14:textId="77777777" w:rsidR="004758FB" w:rsidRDefault="004758FB" w:rsidP="000454E2"/>
    <w:p w14:paraId="7215AE68" w14:textId="77777777" w:rsidR="004758FB" w:rsidRDefault="004758FB" w:rsidP="000454E2"/>
    <w:p w14:paraId="2944DD00" w14:textId="6AE6F9A2" w:rsidR="002A7678" w:rsidRDefault="004758FB" w:rsidP="000454E2">
      <w:r w:rsidRPr="004758FB">
        <w:t>Ein Nachteil dieser Variante ist die Verlegung der Schläuche zur Wendeeinheit. Hier befinden sich die Anschlüsse zur Einheit sowohl an der Vorder- als auch an der Rückseite. Besser wäre es, wenn die Anschlüsse alle von einer Seite/einem Punkt kommen würden. Au</w:t>
      </w:r>
      <w:r>
        <w:t>ss</w:t>
      </w:r>
      <w:r w:rsidRPr="004758FB">
        <w:t>erdem ist die Hälfte der Bedienelemente schwer zugänglich.</w:t>
      </w:r>
    </w:p>
    <w:p w14:paraId="77BE69FB" w14:textId="77777777" w:rsidR="002A7678" w:rsidRDefault="002A7678" w:rsidP="000454E2"/>
    <w:p w14:paraId="6FA6D824" w14:textId="77777777" w:rsidR="002A7678" w:rsidRDefault="002A7678" w:rsidP="000454E2"/>
    <w:p w14:paraId="26C0F86E" w14:textId="77777777" w:rsidR="002A7678" w:rsidRDefault="002A7678" w:rsidP="000454E2"/>
    <w:p w14:paraId="3B31ACF9" w14:textId="77777777" w:rsidR="002A7678" w:rsidRDefault="002A7678" w:rsidP="000454E2"/>
    <w:p w14:paraId="6969B931" w14:textId="77777777" w:rsidR="002A7678" w:rsidRDefault="002A7678" w:rsidP="000454E2"/>
    <w:p w14:paraId="60477D8D" w14:textId="040B96BB" w:rsidR="006303E0" w:rsidRDefault="006303E0" w:rsidP="000454E2">
      <w:pPr>
        <w:rPr>
          <w:rFonts w:asciiTheme="majorHAnsi" w:hAnsiTheme="majorHAnsi" w:cstheme="majorBidi"/>
          <w:color w:val="1F4D78" w:themeColor="accent1" w:themeShade="7F"/>
          <w:sz w:val="24"/>
          <w:szCs w:val="24"/>
        </w:rPr>
      </w:pPr>
      <w:r>
        <w:rPr>
          <w:rFonts w:asciiTheme="majorHAnsi" w:hAnsiTheme="majorHAnsi" w:cstheme="majorBidi"/>
          <w:color w:val="1F4D78" w:themeColor="accent1" w:themeShade="7F"/>
          <w:sz w:val="24"/>
          <w:szCs w:val="24"/>
        </w:rPr>
        <w:br w:type="page"/>
      </w:r>
    </w:p>
    <w:p w14:paraId="39DF6265" w14:textId="335CCDCB" w:rsidR="00147781" w:rsidRDefault="00196536" w:rsidP="000F0E34">
      <w:r>
        <w:rPr>
          <w:noProof/>
        </w:rPr>
        <w:lastRenderedPageBreak/>
        <w:pict w14:anchorId="6C257C44">
          <v:shape id="_x0000_s2362" type="#_x0000_t32" style="position:absolute;margin-left:47pt;margin-top:150.95pt;width:26.65pt;height:26.7pt;z-index:251757056" o:connectortype="straight">
            <v:stroke endarrow="block"/>
          </v:shape>
        </w:pict>
      </w:r>
      <w:r>
        <w:rPr>
          <w:noProof/>
        </w:rPr>
        <w:pict w14:anchorId="67A703D3">
          <v:shape id="_x0000_s2359" type="#_x0000_t32" style="position:absolute;margin-left:209.1pt;margin-top:80.05pt;width:75.55pt;height:28.75pt;flip:x;z-index:251753984" o:connectortype="straight">
            <v:stroke endarrow="block"/>
          </v:shape>
        </w:pict>
      </w:r>
      <w:r>
        <w:rPr>
          <w:noProof/>
        </w:rPr>
        <w:pict w14:anchorId="238E274B">
          <v:shape id="_x0000_s2361" type="#_x0000_t32" style="position:absolute;margin-left:367.5pt;margin-top:187.25pt;width:33.7pt;height:26.65pt;flip:x;z-index:251756032" o:connectortype="straight">
            <v:stroke endarrow="block"/>
          </v:shape>
        </w:pict>
      </w:r>
      <w:r>
        <w:rPr>
          <w:noProof/>
        </w:rPr>
        <w:pict w14:anchorId="2B0C30C4">
          <v:shape id="_x0000_s2360" type="#_x0000_t32" style="position:absolute;margin-left:278.95pt;margin-top:133.35pt;width:83.45pt;height:24pt;flip:x;z-index:251755008" o:connectortype="straight">
            <v:stroke endarrow="block"/>
          </v:shape>
        </w:pict>
      </w:r>
      <w:r>
        <w:rPr>
          <w:noProof/>
        </w:rPr>
        <w:pict w14:anchorId="4E141A0B">
          <v:shape id="_x0000_s2356" type="#_x0000_t202" style="position:absolute;margin-left:362.4pt;margin-top:121.5pt;width:122.6pt;height:21.3pt;z-index:251750912;visibility:visible;mso-wrap-distance-top:3.6pt;mso-wrap-distance-bottom:3.6pt;mso-width-relative:margin;mso-height-relative:margin">
            <v:textbox style="mso-next-textbox:#_x0000_s2356">
              <w:txbxContent>
                <w:p w14:paraId="36825744" w14:textId="77777777" w:rsidR="00147781" w:rsidRPr="002A7678" w:rsidRDefault="00147781" w:rsidP="00147781">
                  <w:pPr>
                    <w:rPr>
                      <w:lang w:val="de-DE"/>
                    </w:rPr>
                  </w:pPr>
                  <w:r>
                    <w:rPr>
                      <w:lang w:val="de-DE"/>
                    </w:rPr>
                    <w:t>Drosselrückschlagventil</w:t>
                  </w:r>
                </w:p>
              </w:txbxContent>
            </v:textbox>
            <w10:wrap type="square"/>
          </v:shape>
        </w:pict>
      </w:r>
      <w:r>
        <w:rPr>
          <w:noProof/>
        </w:rPr>
        <w:pict w14:anchorId="4E141A0B">
          <v:shape id="_x0000_s2355" type="#_x0000_t202" style="position:absolute;margin-left:401.2pt;margin-top:175.9pt;width:84.9pt;height:21.3pt;z-index:251749888;visibility:visible;mso-wrap-distance-top:3.6pt;mso-wrap-distance-bottom:3.6pt;mso-width-relative:margin;mso-height-relative:margin">
            <v:textbox style="mso-next-textbox:#_x0000_s2355">
              <w:txbxContent>
                <w:p w14:paraId="5AF650B0" w14:textId="77777777" w:rsidR="00147781" w:rsidRDefault="00147781" w:rsidP="00147781">
                  <w:r>
                    <w:t>4/2 Wegeventil</w:t>
                  </w:r>
                </w:p>
              </w:txbxContent>
            </v:textbox>
            <w10:wrap type="square"/>
          </v:shape>
        </w:pict>
      </w:r>
      <w:r w:rsidR="00147781">
        <w:rPr>
          <w:noProof/>
        </w:rPr>
        <w:drawing>
          <wp:anchor distT="0" distB="0" distL="114300" distR="114300" simplePos="0" relativeHeight="251584000" behindDoc="1" locked="0" layoutInCell="1" allowOverlap="1" wp14:anchorId="41AD05F2" wp14:editId="0A5C3711">
            <wp:simplePos x="0" y="0"/>
            <wp:positionH relativeFrom="column">
              <wp:posOffset>894080</wp:posOffset>
            </wp:positionH>
            <wp:positionV relativeFrom="paragraph">
              <wp:posOffset>1226397</wp:posOffset>
            </wp:positionV>
            <wp:extent cx="3968750" cy="3422650"/>
            <wp:effectExtent l="0" t="0" r="0" b="0"/>
            <wp:wrapTight wrapText="bothSides">
              <wp:wrapPolygon edited="0">
                <wp:start x="0" y="0"/>
                <wp:lineTo x="0" y="21520"/>
                <wp:lineTo x="21462" y="21520"/>
                <wp:lineTo x="21462"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8750" cy="342265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E141A0B">
          <v:shape id="_x0000_s2357" type="#_x0000_t202" style="position:absolute;margin-left:-28.2pt;margin-top:133.9pt;width:75.2pt;height:36.6pt;z-index:251751936;visibility:visible;mso-wrap-distance-top:3.6pt;mso-wrap-distance-bottom:3.6pt;mso-position-horizontal-relative:text;mso-position-vertical-relative:text;mso-width-relative:margin;mso-height-relative:margin">
            <v:textbox style="mso-next-textbox:#_x0000_s2357">
              <w:txbxContent>
                <w:p w14:paraId="415A91B0" w14:textId="77777777" w:rsidR="00147781" w:rsidRPr="002A7678" w:rsidRDefault="00147781" w:rsidP="00147781">
                  <w:pPr>
                    <w:rPr>
                      <w:lang w:val="de-DE"/>
                    </w:rPr>
                  </w:pPr>
                  <w:r>
                    <w:rPr>
                      <w:lang w:val="de-DE"/>
                    </w:rPr>
                    <w:t>Schnittstelle zu Einheit</w:t>
                  </w:r>
                </w:p>
              </w:txbxContent>
            </v:textbox>
            <w10:wrap type="square"/>
          </v:shape>
        </w:pict>
      </w:r>
      <w:r>
        <w:rPr>
          <w:noProof/>
        </w:rPr>
        <w:pict w14:anchorId="4E141A0B">
          <v:shape id="_x0000_s2358" type="#_x0000_t202" style="position:absolute;margin-left:284.65pt;margin-top:69.95pt;width:71.05pt;height:21.3pt;z-index:251752960;visibility:visible;mso-wrap-distance-top:3.6pt;mso-wrap-distance-bottom:3.6pt;mso-position-horizontal-relative:text;mso-position-vertical-relative:text;mso-width-relative:margin;mso-height-relative:margin">
            <v:textbox style="mso-next-textbox:#_x0000_s2358">
              <w:txbxContent>
                <w:p w14:paraId="4A93D970" w14:textId="77777777" w:rsidR="00147781" w:rsidRPr="003503A2" w:rsidRDefault="00147781" w:rsidP="00147781">
                  <w:pPr>
                    <w:rPr>
                      <w:lang w:val="de-DE"/>
                    </w:rPr>
                  </w:pPr>
                  <w:r>
                    <w:rPr>
                      <w:lang w:val="de-DE"/>
                    </w:rPr>
                    <w:t>Drucksensor</w:t>
                  </w:r>
                </w:p>
              </w:txbxContent>
            </v:textbox>
            <w10:wrap type="square"/>
          </v:shape>
        </w:pict>
      </w:r>
      <w:r w:rsidR="00A244FA" w:rsidRPr="00A244FA">
        <w:t>In Fortführung des bisherigen Ventilblocks wurde eine neue Variante entworfen, die die bisherigen Probleme behebt. Das Ventil befindet sich nun ganz unten. Die Drosselrückschlagventile sind direkt darüber in der Höhe versetzt angeordnet. Die Drucksensoren sind jetzt oben und die Anschlüsse vorne.</w:t>
      </w:r>
    </w:p>
    <w:p w14:paraId="14609D5E" w14:textId="77777777" w:rsidR="00147781" w:rsidRDefault="00147781" w:rsidP="000F0E34"/>
    <w:p w14:paraId="6596A8FE" w14:textId="77777777" w:rsidR="00147781" w:rsidRDefault="00147781" w:rsidP="000F0E34"/>
    <w:p w14:paraId="62A65CCC" w14:textId="77777777" w:rsidR="00147781" w:rsidRDefault="00147781" w:rsidP="000F0E34"/>
    <w:p w14:paraId="598552DE" w14:textId="77777777" w:rsidR="00147781" w:rsidRDefault="00147781" w:rsidP="000F0E34"/>
    <w:p w14:paraId="38A5B3EB" w14:textId="77777777" w:rsidR="00147781" w:rsidRDefault="00147781" w:rsidP="000F0E34"/>
    <w:p w14:paraId="7A741FBC" w14:textId="77777777" w:rsidR="00147781" w:rsidRDefault="00147781" w:rsidP="000F0E34"/>
    <w:p w14:paraId="14F1A72A" w14:textId="77777777" w:rsidR="00147781" w:rsidRDefault="00147781" w:rsidP="000F0E34"/>
    <w:p w14:paraId="39E393C4" w14:textId="77777777" w:rsidR="00147781" w:rsidRDefault="00147781" w:rsidP="000F0E34"/>
    <w:p w14:paraId="60CBC648" w14:textId="77777777" w:rsidR="00147781" w:rsidRDefault="00147781" w:rsidP="000F0E34"/>
    <w:p w14:paraId="20E28CE8" w14:textId="77777777" w:rsidR="00147781" w:rsidRDefault="00147781" w:rsidP="000F0E34"/>
    <w:p w14:paraId="0E56AAC4" w14:textId="77777777" w:rsidR="00147781" w:rsidRDefault="00147781" w:rsidP="000F0E34"/>
    <w:p w14:paraId="49BD5EFF" w14:textId="0705B2A0" w:rsidR="00147781" w:rsidRDefault="00E43354" w:rsidP="000F0E34">
      <w:r>
        <w:rPr>
          <w:noProof/>
        </w:rPr>
        <w:drawing>
          <wp:anchor distT="0" distB="0" distL="114300" distR="114300" simplePos="0" relativeHeight="251602432" behindDoc="1" locked="0" layoutInCell="1" allowOverlap="1" wp14:anchorId="43222F7D" wp14:editId="2E1C2FA2">
            <wp:simplePos x="0" y="0"/>
            <wp:positionH relativeFrom="column">
              <wp:posOffset>3073553</wp:posOffset>
            </wp:positionH>
            <wp:positionV relativeFrom="paragraph">
              <wp:posOffset>212879</wp:posOffset>
            </wp:positionV>
            <wp:extent cx="3176270" cy="3385185"/>
            <wp:effectExtent l="0" t="0" r="0" b="0"/>
            <wp:wrapTight wrapText="bothSides">
              <wp:wrapPolygon edited="0">
                <wp:start x="0" y="0"/>
                <wp:lineTo x="0" y="21515"/>
                <wp:lineTo x="21505" y="2151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76270" cy="3385185"/>
                    </a:xfrm>
                    <a:prstGeom prst="rect">
                      <a:avLst/>
                    </a:prstGeom>
                  </pic:spPr>
                </pic:pic>
              </a:graphicData>
            </a:graphic>
            <wp14:sizeRelH relativeFrom="margin">
              <wp14:pctWidth>0</wp14:pctWidth>
            </wp14:sizeRelH>
            <wp14:sizeRelV relativeFrom="margin">
              <wp14:pctHeight>0</wp14:pctHeight>
            </wp14:sizeRelV>
          </wp:anchor>
        </w:drawing>
      </w:r>
    </w:p>
    <w:p w14:paraId="5E9BDB12" w14:textId="77777777" w:rsidR="00E43354" w:rsidRDefault="00E43354" w:rsidP="000F0E34"/>
    <w:p w14:paraId="01A4AFB8" w14:textId="672DCD9A" w:rsidR="00E43354" w:rsidRDefault="00E43354" w:rsidP="000F0E34"/>
    <w:p w14:paraId="4C6961E4" w14:textId="77777777" w:rsidR="00E43354" w:rsidRDefault="00E43354" w:rsidP="000F0E34"/>
    <w:p w14:paraId="692EC053" w14:textId="29B45AA2" w:rsidR="00147781" w:rsidRDefault="00E43354" w:rsidP="000F0E34">
      <w:r w:rsidRPr="00E43354">
        <w:t>Im Vergleich zur vorherigen Variante ist die Bedienbarkeit und Montierbarkeit deutlich verbessert. Allerdings ist das Bedienpanel des vorderen Drucksensors schwer zugänglich.</w:t>
      </w:r>
    </w:p>
    <w:p w14:paraId="130E0F4B" w14:textId="5594DDDF" w:rsidR="0002714D" w:rsidRDefault="002C4723" w:rsidP="000F0E34">
      <w:r>
        <w:br w:type="page"/>
      </w:r>
    </w:p>
    <w:p w14:paraId="7D3FAA68" w14:textId="3FB94C14" w:rsidR="00E325C5" w:rsidRDefault="00E325C5">
      <w:r w:rsidRPr="00E325C5">
        <w:lastRenderedPageBreak/>
        <w:t>Um die Bedienbarkeit zu verbessern, wurden die Drucksensoren in der Höhe versetzt. Dadurch wird die Bedienung deutlich erleichtert und alle Bedienelemente sind nun von vorne zugänglich. Die Asi-Boxen zur Ansteuerung der Ventile und Sensor-Eingänge werden im vorderen Bereich des Ventils platziert.</w:t>
      </w:r>
    </w:p>
    <w:p w14:paraId="1437878D" w14:textId="30F8299C" w:rsidR="00E325C5" w:rsidRDefault="00196536">
      <w:r>
        <w:rPr>
          <w:noProof/>
        </w:rPr>
        <w:pict w14:anchorId="3B6118D8">
          <v:shape id="_x0000_s2370" type="#_x0000_t32" style="position:absolute;margin-left:279.55pt;margin-top:13.9pt;width:37.15pt;height:24.9pt;z-index:251760128" o:connectortype="straight">
            <v:stroke endarrow="block"/>
          </v:shape>
        </w:pict>
      </w:r>
      <w:r>
        <w:rPr>
          <w:noProof/>
        </w:rPr>
        <w:pict w14:anchorId="4E141A0B">
          <v:shape id="_x0000_s2369" type="#_x0000_t202" style="position:absolute;margin-left:208.5pt;margin-top:3.5pt;width:71.05pt;height:21.3pt;z-index:251759104;visibility:visible;mso-wrap-distance-top:3.6pt;mso-wrap-distance-bottom:3.6pt;mso-width-relative:margin;mso-height-relative:margin">
            <v:textbox style="mso-next-textbox:#_x0000_s2369">
              <w:txbxContent>
                <w:p w14:paraId="56806B34" w14:textId="77777777" w:rsidR="00E325C5" w:rsidRPr="003503A2" w:rsidRDefault="00E325C5" w:rsidP="00E325C5">
                  <w:pPr>
                    <w:rPr>
                      <w:lang w:val="de-DE"/>
                    </w:rPr>
                  </w:pPr>
                  <w:r>
                    <w:rPr>
                      <w:lang w:val="de-DE"/>
                    </w:rPr>
                    <w:t>Drucksensor</w:t>
                  </w:r>
                </w:p>
              </w:txbxContent>
            </v:textbox>
            <w10:wrap type="square"/>
          </v:shape>
        </w:pict>
      </w:r>
      <w:r w:rsidR="00E325C5">
        <w:rPr>
          <w:noProof/>
        </w:rPr>
        <w:drawing>
          <wp:anchor distT="0" distB="0" distL="114300" distR="114300" simplePos="0" relativeHeight="251617792" behindDoc="1" locked="0" layoutInCell="1" allowOverlap="1" wp14:anchorId="062088E3" wp14:editId="6F3A7700">
            <wp:simplePos x="0" y="0"/>
            <wp:positionH relativeFrom="column">
              <wp:posOffset>1816658</wp:posOffset>
            </wp:positionH>
            <wp:positionV relativeFrom="paragraph">
              <wp:posOffset>78028</wp:posOffset>
            </wp:positionV>
            <wp:extent cx="4478020" cy="3256915"/>
            <wp:effectExtent l="0" t="0" r="0" b="0"/>
            <wp:wrapTight wrapText="bothSides">
              <wp:wrapPolygon edited="0">
                <wp:start x="0" y="0"/>
                <wp:lineTo x="0" y="21478"/>
                <wp:lineTo x="21502" y="21478"/>
                <wp:lineTo x="21502"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8020" cy="3256915"/>
                    </a:xfrm>
                    <a:prstGeom prst="rect">
                      <a:avLst/>
                    </a:prstGeom>
                  </pic:spPr>
                </pic:pic>
              </a:graphicData>
            </a:graphic>
            <wp14:sizeRelH relativeFrom="margin">
              <wp14:pctWidth>0</wp14:pctWidth>
            </wp14:sizeRelH>
            <wp14:sizeRelV relativeFrom="margin">
              <wp14:pctHeight>0</wp14:pctHeight>
            </wp14:sizeRelV>
          </wp:anchor>
        </w:drawing>
      </w:r>
    </w:p>
    <w:p w14:paraId="1652837E" w14:textId="57224F1D" w:rsidR="00E325C5" w:rsidRDefault="00196536">
      <w:r>
        <w:rPr>
          <w:noProof/>
        </w:rPr>
        <w:pict w14:anchorId="4E141A0B">
          <v:shape id="_x0000_s2367" type="#_x0000_t202" style="position:absolute;margin-left:99.4pt;margin-top:21.3pt;width:65.4pt;height:21.3pt;z-index:251758080;visibility:visible;mso-wrap-distance-top:3.6pt;mso-wrap-distance-bottom:3.6pt;mso-width-relative:margin;mso-height-relative:margin">
            <v:textbox style="mso-next-textbox:#_x0000_s2367">
              <w:txbxContent>
                <w:p w14:paraId="665C3849" w14:textId="09B38EE8" w:rsidR="00E325C5" w:rsidRPr="002A7678" w:rsidRDefault="00E325C5" w:rsidP="00E325C5">
                  <w:pPr>
                    <w:rPr>
                      <w:lang w:val="de-DE"/>
                    </w:rPr>
                  </w:pPr>
                  <w:r>
                    <w:rPr>
                      <w:lang w:val="de-DE"/>
                    </w:rPr>
                    <w:t>Asi-Boxen</w:t>
                  </w:r>
                </w:p>
              </w:txbxContent>
            </v:textbox>
            <w10:wrap type="square"/>
          </v:shape>
        </w:pict>
      </w:r>
    </w:p>
    <w:p w14:paraId="53A92ADF" w14:textId="55AE11FF" w:rsidR="00E325C5" w:rsidRDefault="00196536">
      <w:r>
        <w:rPr>
          <w:noProof/>
        </w:rPr>
        <w:pict w14:anchorId="11F539CF">
          <v:shape id="_x0000_s2371" type="#_x0000_t32" style="position:absolute;margin-left:164.8pt;margin-top:3pt;width:29.05pt;height:45.5pt;z-index:251761152" o:connectortype="straight">
            <v:stroke endarrow="block"/>
          </v:shape>
        </w:pict>
      </w:r>
    </w:p>
    <w:p w14:paraId="4280AF86" w14:textId="7829C44D" w:rsidR="00E325C5" w:rsidRDefault="00E325C5"/>
    <w:p w14:paraId="21D2E68F" w14:textId="0084A4D7" w:rsidR="00E325C5" w:rsidRDefault="00E325C5"/>
    <w:p w14:paraId="69317C31" w14:textId="77777777" w:rsidR="00E325C5" w:rsidRDefault="00E325C5"/>
    <w:p w14:paraId="374F2454" w14:textId="77777777" w:rsidR="00E325C5" w:rsidRDefault="00E325C5"/>
    <w:p w14:paraId="6D3A108F" w14:textId="77777777" w:rsidR="00E325C5" w:rsidRDefault="00E325C5"/>
    <w:p w14:paraId="23C22ABE" w14:textId="77777777" w:rsidR="00E325C5" w:rsidRDefault="00E325C5"/>
    <w:p w14:paraId="5D16DC5D" w14:textId="77777777" w:rsidR="00E325C5" w:rsidRDefault="00E325C5"/>
    <w:p w14:paraId="08EC4E9C" w14:textId="77777777" w:rsidR="00E325C5" w:rsidRDefault="00E325C5"/>
    <w:p w14:paraId="443BB503" w14:textId="77777777" w:rsidR="00A46F5B" w:rsidRDefault="00A46F5B"/>
    <w:p w14:paraId="45ECC4C0" w14:textId="0213C1DD" w:rsidR="00A46F5B" w:rsidRDefault="00A46F5B">
      <w:r>
        <w:rPr>
          <w:noProof/>
        </w:rPr>
        <w:drawing>
          <wp:anchor distT="0" distB="0" distL="114300" distR="114300" simplePos="0" relativeHeight="251608576" behindDoc="1" locked="0" layoutInCell="1" allowOverlap="1" wp14:anchorId="10402D73" wp14:editId="2D484FCC">
            <wp:simplePos x="0" y="0"/>
            <wp:positionH relativeFrom="column">
              <wp:posOffset>2768968</wp:posOffset>
            </wp:positionH>
            <wp:positionV relativeFrom="paragraph">
              <wp:posOffset>8261</wp:posOffset>
            </wp:positionV>
            <wp:extent cx="3274695" cy="2942590"/>
            <wp:effectExtent l="0" t="0" r="0" b="0"/>
            <wp:wrapTight wrapText="bothSides">
              <wp:wrapPolygon edited="0">
                <wp:start x="0" y="0"/>
                <wp:lineTo x="0" y="21395"/>
                <wp:lineTo x="21487" y="21395"/>
                <wp:lineTo x="21487"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r="17191"/>
                    <a:stretch/>
                  </pic:blipFill>
                  <pic:spPr bwMode="auto">
                    <a:xfrm>
                      <a:off x="0" y="0"/>
                      <a:ext cx="3274695" cy="294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id="208" w:author="Natacha Walther" w:date="2024-03-17T23:06:00Z">
        <w:r w:rsidR="005934E6" w:rsidRPr="005934E6" w:rsidDel="002F7C4C">
          <w:delText xml:space="preserve"> </w:delText>
        </w:r>
      </w:del>
      <w:r w:rsidR="005934E6" w:rsidRPr="005934E6">
        <w:t>Ungefähr so sollte das Ventil am Hydromat aussehen. Au</w:t>
      </w:r>
      <w:ins w:id="209" w:author="Natacha Walther" w:date="2024-03-17T23:32:00Z">
        <w:r w:rsidR="00CE171B">
          <w:t>ss</w:t>
        </w:r>
      </w:ins>
      <w:del w:id="210" w:author="Natacha Walther" w:date="2024-03-17T23:32:00Z">
        <w:r w:rsidR="005934E6" w:rsidRPr="005934E6" w:rsidDel="00CE171B">
          <w:delText>ß</w:delText>
        </w:r>
      </w:del>
      <w:r w:rsidR="005934E6" w:rsidRPr="005934E6">
        <w:t>erdem könnte eine Abdeckung hinzugefügt werden, die zu den anderen Abdeckungen der Sperrventile passt. Ein Nachteil dieser Variante ist jedoch, dass das Ventil ziemlich hochragt und somit nicht viel Platz für die Verschlauchung lässt.</w:t>
      </w:r>
    </w:p>
    <w:p w14:paraId="188CC17A" w14:textId="77777777" w:rsidR="00A46F5B" w:rsidRDefault="00A46F5B"/>
    <w:p w14:paraId="3EBA9B44" w14:textId="5DC818FE" w:rsidR="00A46F5B" w:rsidRDefault="00A46F5B"/>
    <w:p w14:paraId="056B1824" w14:textId="77777777" w:rsidR="00A46F5B" w:rsidRDefault="00A46F5B"/>
    <w:p w14:paraId="5A5D65E5" w14:textId="77777777" w:rsidR="00A46F5B" w:rsidRDefault="00A46F5B"/>
    <w:p w14:paraId="3E9763A5" w14:textId="77777777" w:rsidR="00A46F5B" w:rsidRDefault="00A46F5B"/>
    <w:p w14:paraId="53011C08" w14:textId="1048DA0C" w:rsidR="00A46F5B" w:rsidRDefault="00A46F5B"/>
    <w:p w14:paraId="5F62A683" w14:textId="15DA22A4" w:rsidR="0002714D" w:rsidRDefault="00196536">
      <w:pPr>
        <w:rPr>
          <w:rFonts w:asciiTheme="majorHAnsi" w:eastAsiaTheme="majorEastAsia" w:hAnsiTheme="majorHAnsi" w:cstheme="majorBidi"/>
          <w:color w:val="1F4D78" w:themeColor="accent1" w:themeShade="7F"/>
          <w:sz w:val="24"/>
          <w:szCs w:val="24"/>
        </w:rPr>
      </w:pPr>
      <w:r>
        <w:rPr>
          <w:noProof/>
        </w:rPr>
        <w:pict w14:anchorId="4B492C1D">
          <v:shape id="_x0000_s2286" type="#_x0000_t202" style="position:absolute;margin-left:-11.4pt;margin-top:488.15pt;width:174.6pt;height:142.75pt;z-index:251708928;visibility:visible;mso-width-percent:400;mso-wrap-distance-top:3.6pt;mso-wrap-distance-bottom:3.6pt;mso-width-percent:400;mso-width-relative:margin;mso-height-relative:margin" fillcolor="yellow" strokecolor="black [3213]">
            <v:shadow on="t" offset="6pt,4pt" offset2="8pt,4pt"/>
            <o:extrusion v:ext="view" rotationangle="5,-10"/>
            <v:textbox style="mso-next-textbox:#_x0000_s2286">
              <w:txbxContent>
                <w:p w14:paraId="002066C0" w14:textId="10BE336A" w:rsidR="002E02FA" w:rsidRDefault="002E02FA" w:rsidP="002E02FA">
                  <w:r>
                    <w:t>So könnte dies später auf der maschine ausehn relativ wenig platz für hydraulik verohrung zur einheit</w:t>
                  </w:r>
                </w:p>
                <w:p w14:paraId="522EF0C5" w14:textId="77777777" w:rsidR="002E02FA" w:rsidRDefault="002E02FA" w:rsidP="002E02FA"/>
                <w:p w14:paraId="00778809" w14:textId="3E05EF13" w:rsidR="002E02FA" w:rsidRDefault="002E02FA" w:rsidP="002E02FA">
                  <w:r>
                    <w:t>Mögliche abdeckung trasparent eingeblendet</w:t>
                  </w:r>
                </w:p>
              </w:txbxContent>
            </v:textbox>
          </v:shape>
        </w:pict>
      </w:r>
      <w:r w:rsidR="0002714D">
        <w:rPr>
          <w:rFonts w:asciiTheme="majorHAnsi" w:eastAsiaTheme="majorEastAsia" w:hAnsiTheme="majorHAnsi" w:cstheme="majorBidi"/>
          <w:color w:val="1F4D78" w:themeColor="accent1" w:themeShade="7F"/>
          <w:sz w:val="24"/>
          <w:szCs w:val="24"/>
        </w:rPr>
        <w:br w:type="page"/>
      </w:r>
    </w:p>
    <w:p w14:paraId="095FC10A" w14:textId="398FBAB6" w:rsidR="002E02FA" w:rsidRDefault="0006258C" w:rsidP="005934E6">
      <w:r>
        <w:rPr>
          <w:noProof/>
        </w:rPr>
        <w:lastRenderedPageBreak/>
        <w:drawing>
          <wp:anchor distT="0" distB="0" distL="114300" distR="114300" simplePos="0" relativeHeight="251621888" behindDoc="1" locked="0" layoutInCell="1" allowOverlap="1" wp14:anchorId="0606601C" wp14:editId="7432535C">
            <wp:simplePos x="0" y="0"/>
            <wp:positionH relativeFrom="column">
              <wp:posOffset>3092237</wp:posOffset>
            </wp:positionH>
            <wp:positionV relativeFrom="paragraph">
              <wp:posOffset>-1270</wp:posOffset>
            </wp:positionV>
            <wp:extent cx="3207385" cy="2830195"/>
            <wp:effectExtent l="0" t="0" r="0" b="0"/>
            <wp:wrapTight wrapText="bothSides">
              <wp:wrapPolygon edited="0">
                <wp:start x="0" y="0"/>
                <wp:lineTo x="0" y="21518"/>
                <wp:lineTo x="21425" y="21518"/>
                <wp:lineTo x="2142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07385" cy="2830195"/>
                    </a:xfrm>
                    <a:prstGeom prst="rect">
                      <a:avLst/>
                    </a:prstGeom>
                  </pic:spPr>
                </pic:pic>
              </a:graphicData>
            </a:graphic>
            <wp14:sizeRelH relativeFrom="margin">
              <wp14:pctWidth>0</wp14:pctWidth>
            </wp14:sizeRelH>
            <wp14:sizeRelV relativeFrom="margin">
              <wp14:pctHeight>0</wp14:pctHeight>
            </wp14:sizeRelV>
          </wp:anchor>
        </w:drawing>
      </w:r>
      <w:r w:rsidR="00841A93" w:rsidRPr="00841A93">
        <w:t>Um das Problem mit den hochragenden Drucksensoren zu beheben, würden bei diesem Ventil die Drucksensoren an der Front angebracht und die Schnittstellen an der Oberseite platziert. Ansonsten wäre dieser Ventilblock identisch zum vorherigen.</w:t>
      </w:r>
    </w:p>
    <w:p w14:paraId="0FF3DEE2" w14:textId="77777777" w:rsidR="00841A93" w:rsidRDefault="00841A93" w:rsidP="005934E6"/>
    <w:p w14:paraId="1A69C011" w14:textId="77777777" w:rsidR="00841A93" w:rsidRDefault="00841A93" w:rsidP="005934E6"/>
    <w:p w14:paraId="43D6579B" w14:textId="77777777" w:rsidR="00841A93" w:rsidRDefault="00841A93" w:rsidP="005934E6"/>
    <w:p w14:paraId="39BCD83B" w14:textId="77777777" w:rsidR="00841A93" w:rsidRDefault="00841A93" w:rsidP="005934E6"/>
    <w:p w14:paraId="1321926C" w14:textId="77777777" w:rsidR="00841A93" w:rsidRDefault="00841A93" w:rsidP="005934E6"/>
    <w:p w14:paraId="7DBECC9A" w14:textId="72AD7405" w:rsidR="00841A93" w:rsidRDefault="00841A93" w:rsidP="005934E6"/>
    <w:p w14:paraId="1A56F898" w14:textId="54097E76" w:rsidR="00841A93" w:rsidRDefault="00841A93" w:rsidP="005934E6">
      <w:r>
        <w:rPr>
          <w:noProof/>
        </w:rPr>
        <w:drawing>
          <wp:anchor distT="0" distB="0" distL="114300" distR="114300" simplePos="0" relativeHeight="251625984" behindDoc="1" locked="0" layoutInCell="1" allowOverlap="1" wp14:anchorId="60788310" wp14:editId="6D046F71">
            <wp:simplePos x="0" y="0"/>
            <wp:positionH relativeFrom="column">
              <wp:posOffset>2368550</wp:posOffset>
            </wp:positionH>
            <wp:positionV relativeFrom="paragraph">
              <wp:posOffset>33631</wp:posOffset>
            </wp:positionV>
            <wp:extent cx="4039235" cy="2161540"/>
            <wp:effectExtent l="0" t="0" r="0" b="0"/>
            <wp:wrapTight wrapText="bothSides">
              <wp:wrapPolygon edited="0">
                <wp:start x="0" y="0"/>
                <wp:lineTo x="0" y="21321"/>
                <wp:lineTo x="21495" y="21321"/>
                <wp:lineTo x="2149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39235" cy="2161540"/>
                    </a:xfrm>
                    <a:prstGeom prst="rect">
                      <a:avLst/>
                    </a:prstGeom>
                  </pic:spPr>
                </pic:pic>
              </a:graphicData>
            </a:graphic>
            <wp14:sizeRelH relativeFrom="margin">
              <wp14:pctWidth>0</wp14:pctWidth>
            </wp14:sizeRelH>
            <wp14:sizeRelV relativeFrom="margin">
              <wp14:pctHeight>0</wp14:pctHeight>
            </wp14:sizeRelV>
          </wp:anchor>
        </w:drawing>
      </w:r>
    </w:p>
    <w:p w14:paraId="731F6E08" w14:textId="7F13ECCA" w:rsidR="00841A93" w:rsidRDefault="004807BD" w:rsidP="005934E6">
      <w:r w:rsidRPr="004807BD">
        <w:t xml:space="preserve">Die </w:t>
      </w:r>
      <w:proofErr w:type="spellStart"/>
      <w:r w:rsidRPr="004807BD">
        <w:t>Bedienpanel</w:t>
      </w:r>
      <w:del w:id="211" w:author="Natacha Walther" w:date="2024-03-17T23:07:00Z">
        <w:r w:rsidRPr="004807BD" w:rsidDel="002F7C4C">
          <w:delText>l</w:delText>
        </w:r>
      </w:del>
      <w:r w:rsidRPr="004807BD">
        <w:t>e</w:t>
      </w:r>
      <w:proofErr w:type="spellEnd"/>
      <w:r w:rsidRPr="004807BD">
        <w:t xml:space="preserve"> der Drucksensoren sind zwar nicht so zugänglich wie bei der vorherigen Variante, aber dennoch erreichbar.</w:t>
      </w:r>
    </w:p>
    <w:p w14:paraId="35A8FDBE" w14:textId="77777777" w:rsidR="00841A93" w:rsidRDefault="00841A93" w:rsidP="005934E6"/>
    <w:p w14:paraId="42DCFE92" w14:textId="77777777" w:rsidR="00841A93" w:rsidRDefault="00841A93" w:rsidP="005934E6"/>
    <w:p w14:paraId="7B2267CD" w14:textId="2E1068BD" w:rsidR="00841A93" w:rsidRDefault="00841A93" w:rsidP="005934E6"/>
    <w:p w14:paraId="0190C195" w14:textId="77777777" w:rsidR="00EF45F1" w:rsidRDefault="00EF45F1" w:rsidP="005934E6"/>
    <w:p w14:paraId="3F2C4117" w14:textId="5BA5F61A" w:rsidR="00EF45F1" w:rsidRDefault="00EF45F1" w:rsidP="005934E6">
      <w:r>
        <w:rPr>
          <w:noProof/>
        </w:rPr>
        <w:drawing>
          <wp:anchor distT="0" distB="0" distL="114300" distR="114300" simplePos="0" relativeHeight="251632128" behindDoc="1" locked="0" layoutInCell="1" allowOverlap="1" wp14:anchorId="194FB9AD" wp14:editId="448184EA">
            <wp:simplePos x="0" y="0"/>
            <wp:positionH relativeFrom="column">
              <wp:posOffset>2909914</wp:posOffset>
            </wp:positionH>
            <wp:positionV relativeFrom="paragraph">
              <wp:posOffset>223467</wp:posOffset>
            </wp:positionV>
            <wp:extent cx="3399155" cy="3402965"/>
            <wp:effectExtent l="0" t="0" r="0" b="0"/>
            <wp:wrapTight wrapText="bothSides">
              <wp:wrapPolygon edited="0">
                <wp:start x="0" y="0"/>
                <wp:lineTo x="0" y="21523"/>
                <wp:lineTo x="21426" y="21523"/>
                <wp:lineTo x="2142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99155" cy="3402965"/>
                    </a:xfrm>
                    <a:prstGeom prst="rect">
                      <a:avLst/>
                    </a:prstGeom>
                  </pic:spPr>
                </pic:pic>
              </a:graphicData>
            </a:graphic>
            <wp14:sizeRelH relativeFrom="margin">
              <wp14:pctWidth>0</wp14:pctWidth>
            </wp14:sizeRelH>
            <wp14:sizeRelV relativeFrom="margin">
              <wp14:pctHeight>0</wp14:pctHeight>
            </wp14:sizeRelV>
          </wp:anchor>
        </w:drawing>
      </w:r>
    </w:p>
    <w:p w14:paraId="1ECC12E8" w14:textId="46E43B5C" w:rsidR="00EF45F1" w:rsidRDefault="00EF45F1" w:rsidP="005934E6"/>
    <w:p w14:paraId="1874FB22" w14:textId="4D06AE21" w:rsidR="00841A93" w:rsidRDefault="00EF45F1" w:rsidP="005934E6">
      <w:r w:rsidRPr="00EF45F1">
        <w:t>Mit dieser möglichen Abdeckung hätte auch die Versch</w:t>
      </w:r>
      <w:del w:id="212" w:author="Natacha Walther" w:date="2024-03-17T23:07:00Z">
        <w:r w:rsidRPr="00EF45F1" w:rsidDel="002F7C4C">
          <w:delText>a</w:delText>
        </w:r>
      </w:del>
      <w:r w:rsidRPr="00EF45F1">
        <w:t>l</w:t>
      </w:r>
      <w:ins w:id="213" w:author="Natacha Walther" w:date="2024-03-17T23:07:00Z">
        <w:r w:rsidR="002F7C4C">
          <w:t>a</w:t>
        </w:r>
      </w:ins>
      <w:r w:rsidRPr="00EF45F1">
        <w:t>uchung ausreichend Platz.</w:t>
      </w:r>
    </w:p>
    <w:p w14:paraId="77AFDBBC" w14:textId="77777777" w:rsidR="00841A93" w:rsidRDefault="00841A93" w:rsidP="005934E6"/>
    <w:p w14:paraId="5234B84B" w14:textId="77777777" w:rsidR="00841A93" w:rsidRDefault="00841A93" w:rsidP="005934E6"/>
    <w:p w14:paraId="4585FF86" w14:textId="36E71013" w:rsidR="00841A93" w:rsidRDefault="00841A93" w:rsidP="005934E6"/>
    <w:p w14:paraId="7EEC6124" w14:textId="77983305" w:rsidR="00A244FA" w:rsidRDefault="002E02FA" w:rsidP="003F37C1">
      <w:pPr>
        <w:rPr>
          <w:rFonts w:asciiTheme="majorHAnsi" w:eastAsiaTheme="majorEastAsia" w:hAnsiTheme="majorHAnsi" w:cstheme="majorBidi"/>
          <w:color w:val="1F4D78" w:themeColor="accent1" w:themeShade="7F"/>
          <w:sz w:val="24"/>
          <w:szCs w:val="24"/>
        </w:rPr>
      </w:pPr>
      <w:r>
        <w:rPr>
          <w:rFonts w:asciiTheme="majorHAnsi" w:eastAsiaTheme="majorEastAsia" w:hAnsiTheme="majorHAnsi" w:cstheme="majorBidi"/>
          <w:color w:val="1F4D78" w:themeColor="accent1" w:themeShade="7F"/>
          <w:sz w:val="24"/>
          <w:szCs w:val="24"/>
        </w:rPr>
        <w:br w:type="page"/>
      </w:r>
    </w:p>
    <w:p w14:paraId="0FCA0D79" w14:textId="23A4FF42" w:rsidR="0055341E" w:rsidRDefault="005C7676" w:rsidP="00324F17">
      <w:r w:rsidRPr="005C7676">
        <w:lastRenderedPageBreak/>
        <w:t>Die Schrauben, mit denen die einzelnen Ventilblöcke auf dem Grundblock befestigt werden, sind ausschlie</w:t>
      </w:r>
      <w:r w:rsidR="006616FC">
        <w:t>ss</w:t>
      </w:r>
      <w:r w:rsidRPr="005C7676">
        <w:t>lich Zylinderschrauben mit Innensechskant (ISO 4762</w:t>
      </w:r>
      <w:r w:rsidR="006616FC">
        <w:t>)</w:t>
      </w:r>
      <w:r>
        <w:t xml:space="preserve">. </w:t>
      </w:r>
      <w:r w:rsidRPr="005C7676">
        <w:t>Alle Schrauben sind versenkt, um die Montage der Hydraulik-Verschraubungen und der Rückschlagdrosseln zu erleichtern.</w:t>
      </w:r>
      <w:r>
        <w:t xml:space="preserve"> </w:t>
      </w:r>
      <w:r w:rsidR="00667674" w:rsidRPr="00667674">
        <w:t xml:space="preserve">Es wurde eine Überprüfung der Sicherheit durchgeführt, um sicherzustellen, dass die Schrauben </w:t>
      </w:r>
      <w:del w:id="214" w:author="Natacha Walther" w:date="2024-03-17T23:08:00Z">
        <w:r w:rsidR="00667674" w:rsidRPr="00667674" w:rsidDel="002F7C4C">
          <w:delText xml:space="preserve">eine </w:delText>
        </w:r>
      </w:del>
      <w:r w:rsidR="00667674" w:rsidRPr="00667674">
        <w:t xml:space="preserve">ausreichend </w:t>
      </w:r>
      <w:r w:rsidR="00667674">
        <w:t>dimensioniert sind</w:t>
      </w:r>
      <w:r w:rsidR="00667674" w:rsidRPr="00667674">
        <w:t>. Die ermittelte Sicherheitszahl beträgt 14,99.</w:t>
      </w:r>
    </w:p>
    <w:p w14:paraId="55651D83" w14:textId="77777777" w:rsidR="007F263C" w:rsidRDefault="007F263C" w:rsidP="00324F17"/>
    <w:p w14:paraId="20E6FFE2" w14:textId="0C59A39B" w:rsidR="007F263C" w:rsidRDefault="007F263C" w:rsidP="00324F17">
      <w:r>
        <w:t xml:space="preserve">Berechnung wurde unter </w:t>
      </w:r>
      <w:r w:rsidRPr="007F263C">
        <w:rPr>
          <w:b/>
          <w:bCs/>
          <w:i/>
          <w:iCs/>
        </w:rPr>
        <w:t>Realisieren/Schraubensicherheit.pdf</w:t>
      </w:r>
      <w:r>
        <w:t xml:space="preserve"> abgelegt.</w:t>
      </w:r>
    </w:p>
    <w:p w14:paraId="0E557F0B" w14:textId="055B16C4" w:rsidR="0055341E" w:rsidRDefault="0055341E"/>
    <w:p w14:paraId="3297124F" w14:textId="1285085D" w:rsidR="0055341E" w:rsidRDefault="007F263C">
      <w:r>
        <w:rPr>
          <w:noProof/>
        </w:rPr>
        <w:drawing>
          <wp:anchor distT="0" distB="0" distL="114300" distR="114300" simplePos="0" relativeHeight="251622912" behindDoc="1" locked="0" layoutInCell="1" allowOverlap="1" wp14:anchorId="697435FD" wp14:editId="49B4D354">
            <wp:simplePos x="0" y="0"/>
            <wp:positionH relativeFrom="column">
              <wp:posOffset>1019273</wp:posOffset>
            </wp:positionH>
            <wp:positionV relativeFrom="paragraph">
              <wp:posOffset>45915</wp:posOffset>
            </wp:positionV>
            <wp:extent cx="4048760" cy="2523490"/>
            <wp:effectExtent l="0" t="0" r="0" b="0"/>
            <wp:wrapTight wrapText="bothSides">
              <wp:wrapPolygon edited="0">
                <wp:start x="0" y="0"/>
                <wp:lineTo x="0" y="21361"/>
                <wp:lineTo x="21546" y="21361"/>
                <wp:lineTo x="21546"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48760" cy="2523490"/>
                    </a:xfrm>
                    <a:prstGeom prst="rect">
                      <a:avLst/>
                    </a:prstGeom>
                  </pic:spPr>
                </pic:pic>
              </a:graphicData>
            </a:graphic>
            <wp14:sizeRelH relativeFrom="margin">
              <wp14:pctWidth>0</wp14:pctWidth>
            </wp14:sizeRelH>
            <wp14:sizeRelV relativeFrom="margin">
              <wp14:pctHeight>0</wp14:pctHeight>
            </wp14:sizeRelV>
          </wp:anchor>
        </w:drawing>
      </w:r>
    </w:p>
    <w:p w14:paraId="4BB08259" w14:textId="1933F9E5" w:rsidR="0055341E" w:rsidRDefault="0055341E"/>
    <w:p w14:paraId="157FE68B" w14:textId="4C0053F9" w:rsidR="0055341E" w:rsidRDefault="0055341E"/>
    <w:p w14:paraId="598C98A7" w14:textId="169758EE" w:rsidR="0055341E" w:rsidRDefault="0055341E"/>
    <w:p w14:paraId="1C6491E4" w14:textId="398E904B" w:rsidR="0055341E" w:rsidRDefault="0055341E"/>
    <w:p w14:paraId="2A386AF3" w14:textId="2937005F" w:rsidR="0055341E" w:rsidRDefault="0055341E"/>
    <w:p w14:paraId="2E0C850A" w14:textId="6309D927" w:rsidR="0055341E" w:rsidRDefault="0055341E"/>
    <w:p w14:paraId="2784AA72" w14:textId="77777777" w:rsidR="0055341E" w:rsidRDefault="0055341E"/>
    <w:p w14:paraId="2DE1E00D" w14:textId="2636805F" w:rsidR="0055341E" w:rsidRDefault="0055341E"/>
    <w:p w14:paraId="0C11A93B" w14:textId="6E79D587" w:rsidR="007F263C" w:rsidRDefault="007F263C" w:rsidP="00324F17"/>
    <w:p w14:paraId="24E931A1" w14:textId="13E78139" w:rsidR="007F263C" w:rsidRDefault="007F263C" w:rsidP="00324F17">
      <w:r>
        <w:rPr>
          <w:noProof/>
        </w:rPr>
        <w:drawing>
          <wp:anchor distT="0" distB="0" distL="114300" distR="114300" simplePos="0" relativeHeight="251623936" behindDoc="1" locked="0" layoutInCell="1" allowOverlap="1" wp14:anchorId="4BB6C0EB" wp14:editId="391C0E5D">
            <wp:simplePos x="0" y="0"/>
            <wp:positionH relativeFrom="column">
              <wp:posOffset>3696121</wp:posOffset>
            </wp:positionH>
            <wp:positionV relativeFrom="paragraph">
              <wp:posOffset>115623</wp:posOffset>
            </wp:positionV>
            <wp:extent cx="2652395" cy="2899410"/>
            <wp:effectExtent l="0" t="0" r="0" b="0"/>
            <wp:wrapTight wrapText="bothSides">
              <wp:wrapPolygon edited="0">
                <wp:start x="0" y="0"/>
                <wp:lineTo x="0" y="21430"/>
                <wp:lineTo x="21409" y="21430"/>
                <wp:lineTo x="21409"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52395" cy="2899410"/>
                    </a:xfrm>
                    <a:prstGeom prst="rect">
                      <a:avLst/>
                    </a:prstGeom>
                  </pic:spPr>
                </pic:pic>
              </a:graphicData>
            </a:graphic>
            <wp14:sizeRelH relativeFrom="margin">
              <wp14:pctWidth>0</wp14:pctWidth>
            </wp14:sizeRelH>
            <wp14:sizeRelV relativeFrom="margin">
              <wp14:pctHeight>0</wp14:pctHeight>
            </wp14:sizeRelV>
          </wp:anchor>
        </w:drawing>
      </w:r>
    </w:p>
    <w:p w14:paraId="25AF8CCC" w14:textId="77777777" w:rsidR="007F263C" w:rsidRDefault="007F263C" w:rsidP="00324F17"/>
    <w:p w14:paraId="643F3C09" w14:textId="25951429" w:rsidR="00324F17" w:rsidRDefault="007F263C" w:rsidP="00324F17">
      <w:r w:rsidRPr="007F263C">
        <w:t>Später wurde entschieden, die Ventilblöcke mit nur drei Schrauben zu befestigen. Der Grund dafür ist, dass die Bohrungen im hinteren Teil sehr teuer in der Herstellung sind und für die Sicherheit nicht von gro</w:t>
      </w:r>
      <w:ins w:id="215" w:author="Natacha Walther" w:date="2024-03-17T23:32:00Z">
        <w:r w:rsidR="00CE171B">
          <w:t>ss</w:t>
        </w:r>
      </w:ins>
      <w:del w:id="216" w:author="Natacha Walther" w:date="2024-03-17T23:32:00Z">
        <w:r w:rsidRPr="007F263C" w:rsidDel="00CE171B">
          <w:delText>ß</w:delText>
        </w:r>
      </w:del>
      <w:r w:rsidRPr="007F263C">
        <w:t>er Bedeutung sind. In diesem Bereich befindet sich lediglich die Tankleitung, die während des Betriebs praktisch keinen Druck enthält.</w:t>
      </w:r>
      <w:r>
        <w:t xml:space="preserve"> </w:t>
      </w:r>
      <w:r w:rsidRPr="007F263C">
        <w:t xml:space="preserve">Die </w:t>
      </w:r>
      <w:del w:id="217" w:author="Natacha Walther" w:date="2024-03-17T23:09:00Z">
        <w:r w:rsidRPr="007F263C" w:rsidDel="007B3172">
          <w:delText xml:space="preserve">größere </w:delText>
        </w:r>
      </w:del>
      <w:ins w:id="218" w:author="Natacha Walther" w:date="2024-03-17T23:09:00Z">
        <w:r w:rsidR="007B3172">
          <w:t>grösste</w:t>
        </w:r>
        <w:r w:rsidR="007B3172" w:rsidRPr="007F263C">
          <w:t xml:space="preserve"> </w:t>
        </w:r>
      </w:ins>
      <w:r w:rsidRPr="007F263C">
        <w:t>Belastung entsteht wahrscheinlich beim Anziehen der Verschraubungen</w:t>
      </w:r>
      <w:r>
        <w:t>.</w:t>
      </w:r>
      <w:r w:rsidR="00855E35">
        <w:br w:type="page"/>
      </w:r>
      <w:r w:rsidR="00EF45F1">
        <w:rPr>
          <w:noProof/>
        </w:rPr>
        <w:lastRenderedPageBreak/>
        <w:drawing>
          <wp:anchor distT="0" distB="0" distL="114300" distR="114300" simplePos="0" relativeHeight="251642368" behindDoc="1" locked="0" layoutInCell="1" allowOverlap="1" wp14:anchorId="2D302ACC" wp14:editId="31662E20">
            <wp:simplePos x="0" y="0"/>
            <wp:positionH relativeFrom="column">
              <wp:posOffset>703580</wp:posOffset>
            </wp:positionH>
            <wp:positionV relativeFrom="paragraph">
              <wp:posOffset>4117975</wp:posOffset>
            </wp:positionV>
            <wp:extent cx="4444365" cy="4159250"/>
            <wp:effectExtent l="0" t="0" r="0" b="0"/>
            <wp:wrapTight wrapText="bothSides">
              <wp:wrapPolygon edited="0">
                <wp:start x="0" y="0"/>
                <wp:lineTo x="0" y="21468"/>
                <wp:lineTo x="21480" y="21468"/>
                <wp:lineTo x="21480" y="0"/>
                <wp:lineTo x="0" y="0"/>
              </wp:wrapPolygon>
            </wp:wrapTight>
            <wp:docPr id="120258190" name="Grafik 1" descr="Ein Bild, das Plastik,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190" name="Grafik 1" descr="Ein Bild, das Plastik, Design enthält.&#10;&#10;Automatisch generierte Beschreibung"/>
                    <pic:cNvPicPr/>
                  </pic:nvPicPr>
                  <pic:blipFill rotWithShape="1">
                    <a:blip r:embed="rId83">
                      <a:extLst>
                        <a:ext uri="{28A0092B-C50C-407E-A947-70E740481C1C}">
                          <a14:useLocalDpi xmlns:a14="http://schemas.microsoft.com/office/drawing/2010/main" val="0"/>
                        </a:ext>
                      </a:extLst>
                    </a:blip>
                    <a:srcRect r="7615"/>
                    <a:stretch/>
                  </pic:blipFill>
                  <pic:spPr bwMode="auto">
                    <a:xfrm>
                      <a:off x="0" y="0"/>
                      <a:ext cx="4444365" cy="415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45F1">
        <w:rPr>
          <w:noProof/>
        </w:rPr>
        <w:drawing>
          <wp:anchor distT="0" distB="0" distL="114300" distR="114300" simplePos="0" relativeHeight="251643392" behindDoc="1" locked="0" layoutInCell="1" allowOverlap="1" wp14:anchorId="4A19A70E" wp14:editId="380458D8">
            <wp:simplePos x="0" y="0"/>
            <wp:positionH relativeFrom="column">
              <wp:posOffset>4316730</wp:posOffset>
            </wp:positionH>
            <wp:positionV relativeFrom="paragraph">
              <wp:posOffset>615315</wp:posOffset>
            </wp:positionV>
            <wp:extent cx="1247775" cy="3084830"/>
            <wp:effectExtent l="0" t="0" r="0" b="0"/>
            <wp:wrapTight wrapText="bothSides">
              <wp:wrapPolygon edited="0">
                <wp:start x="0" y="0"/>
                <wp:lineTo x="0" y="21476"/>
                <wp:lineTo x="21435" y="21476"/>
                <wp:lineTo x="21435" y="0"/>
                <wp:lineTo x="0" y="0"/>
              </wp:wrapPolygon>
            </wp:wrapTight>
            <wp:docPr id="1499411526" name="Grafik 1" descr="Ein Bild, das Farbigkei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1526" name="Grafik 1" descr="Ein Bild, das Farbigkeit, Screenshot, Design enthält.&#10;&#10;Automatisch generierte Beschreibu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47775" cy="3084830"/>
                    </a:xfrm>
                    <a:prstGeom prst="rect">
                      <a:avLst/>
                    </a:prstGeom>
                  </pic:spPr>
                </pic:pic>
              </a:graphicData>
            </a:graphic>
            <wp14:sizeRelH relativeFrom="margin">
              <wp14:pctWidth>0</wp14:pctWidth>
            </wp14:sizeRelH>
            <wp14:sizeRelV relativeFrom="margin">
              <wp14:pctHeight>0</wp14:pctHeight>
            </wp14:sizeRelV>
          </wp:anchor>
        </w:drawing>
      </w:r>
      <w:r w:rsidR="00EF45F1">
        <w:rPr>
          <w:noProof/>
        </w:rPr>
        <w:drawing>
          <wp:anchor distT="0" distB="0" distL="114300" distR="114300" simplePos="0" relativeHeight="251644416" behindDoc="1" locked="0" layoutInCell="1" allowOverlap="1" wp14:anchorId="5F219CF5" wp14:editId="19D11A6E">
            <wp:simplePos x="0" y="0"/>
            <wp:positionH relativeFrom="column">
              <wp:posOffset>0</wp:posOffset>
            </wp:positionH>
            <wp:positionV relativeFrom="paragraph">
              <wp:posOffset>608965</wp:posOffset>
            </wp:positionV>
            <wp:extent cx="4007485" cy="3094355"/>
            <wp:effectExtent l="0" t="0" r="0" b="0"/>
            <wp:wrapTight wrapText="bothSides">
              <wp:wrapPolygon edited="0">
                <wp:start x="0" y="0"/>
                <wp:lineTo x="0" y="21409"/>
                <wp:lineTo x="21460" y="21409"/>
                <wp:lineTo x="21460" y="0"/>
                <wp:lineTo x="0" y="0"/>
              </wp:wrapPolygon>
            </wp:wrapTight>
            <wp:docPr id="1984380692" name="Grafik 1" descr="Ein Bild, das Quadrat, Diagramm, Rechteck,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0692" name="Grafik 1" descr="Ein Bild, das Quadrat, Diagramm, Rechteck, Farbigkeit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07485" cy="3094355"/>
                    </a:xfrm>
                    <a:prstGeom prst="rect">
                      <a:avLst/>
                    </a:prstGeom>
                  </pic:spPr>
                </pic:pic>
              </a:graphicData>
            </a:graphic>
            <wp14:sizeRelH relativeFrom="margin">
              <wp14:pctWidth>0</wp14:pctWidth>
            </wp14:sizeRelH>
            <wp14:sizeRelV relativeFrom="margin">
              <wp14:pctHeight>0</wp14:pctHeight>
            </wp14:sizeRelV>
          </wp:anchor>
        </w:drawing>
      </w:r>
      <w:r w:rsidR="00EF45F1">
        <w:br w:type="page"/>
      </w:r>
    </w:p>
    <w:p w14:paraId="62321DC7" w14:textId="6E41C161" w:rsidR="002D66A5" w:rsidRDefault="0062465C" w:rsidP="00A16A41">
      <w:pPr>
        <w:pStyle w:val="berschrift2"/>
      </w:pPr>
      <w:bookmarkStart w:id="219" w:name="_Toc161418955"/>
      <w:r>
        <w:rPr>
          <w:noProof/>
        </w:rPr>
        <w:lastRenderedPageBreak/>
        <w:drawing>
          <wp:anchor distT="0" distB="0" distL="114300" distR="114300" simplePos="0" relativeHeight="251640320" behindDoc="1" locked="0" layoutInCell="1" allowOverlap="1" wp14:anchorId="76CAE619" wp14:editId="17A686AD">
            <wp:simplePos x="0" y="0"/>
            <wp:positionH relativeFrom="column">
              <wp:posOffset>3698142</wp:posOffset>
            </wp:positionH>
            <wp:positionV relativeFrom="paragraph">
              <wp:posOffset>154060</wp:posOffset>
            </wp:positionV>
            <wp:extent cx="2773680" cy="1673225"/>
            <wp:effectExtent l="0" t="0" r="0" b="0"/>
            <wp:wrapTight wrapText="bothSides">
              <wp:wrapPolygon edited="0">
                <wp:start x="0" y="0"/>
                <wp:lineTo x="0" y="21395"/>
                <wp:lineTo x="21511" y="21395"/>
                <wp:lineTo x="21511"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73680" cy="1673225"/>
                    </a:xfrm>
                    <a:prstGeom prst="rect">
                      <a:avLst/>
                    </a:prstGeom>
                  </pic:spPr>
                </pic:pic>
              </a:graphicData>
            </a:graphic>
            <wp14:sizeRelH relativeFrom="margin">
              <wp14:pctWidth>0</wp14:pctWidth>
            </wp14:sizeRelH>
            <wp14:sizeRelV relativeFrom="margin">
              <wp14:pctHeight>0</wp14:pctHeight>
            </wp14:sizeRelV>
          </wp:anchor>
        </w:drawing>
      </w:r>
      <w:r w:rsidR="00A16A41">
        <w:t>Ausarbeitung Grundblock</w:t>
      </w:r>
      <w:bookmarkEnd w:id="219"/>
    </w:p>
    <w:p w14:paraId="3653F05A" w14:textId="77777777" w:rsidR="0062465C" w:rsidRPr="0062465C" w:rsidRDefault="0062465C" w:rsidP="0062465C"/>
    <w:p w14:paraId="1FB9DCDB" w14:textId="6172755E" w:rsidR="002D66A5" w:rsidRDefault="0062465C">
      <w:r w:rsidRPr="0062465C">
        <w:t>Um Kosten beim Grundblock zu sparen, wurde entschieden, diesen zweiteilig zu gestalten. Der Grundblock kann über die grün markierten Löcher an den Anschlussblock geschraubt werden, welche</w:t>
      </w:r>
      <w:ins w:id="220" w:author="Natacha Walther" w:date="2024-03-17T23:09:00Z">
        <w:r w:rsidR="007B3172">
          <w:t>r</w:t>
        </w:r>
      </w:ins>
      <w:del w:id="221" w:author="Natacha Walther" w:date="2024-03-17T23:09:00Z">
        <w:r w:rsidRPr="0062465C" w:rsidDel="007B3172">
          <w:delText>s</w:delText>
        </w:r>
      </w:del>
      <w:r w:rsidRPr="0062465C">
        <w:t xml:space="preserve"> auf der Grundmaschine befestigt wird.</w:t>
      </w:r>
    </w:p>
    <w:p w14:paraId="2859C9AB" w14:textId="77777777" w:rsidR="0062465C" w:rsidRDefault="0062465C"/>
    <w:p w14:paraId="5B922437" w14:textId="2D2E00AA" w:rsidR="0062465C" w:rsidRDefault="0062465C"/>
    <w:p w14:paraId="57E8FDD1" w14:textId="77777777" w:rsidR="0062465C" w:rsidRDefault="0062465C"/>
    <w:p w14:paraId="3A0AA388" w14:textId="58DC3AA5" w:rsidR="0062465C" w:rsidRDefault="0062465C">
      <w:r>
        <w:rPr>
          <w:noProof/>
        </w:rPr>
        <w:drawing>
          <wp:anchor distT="0" distB="0" distL="114300" distR="114300" simplePos="0" relativeHeight="251624960" behindDoc="1" locked="0" layoutInCell="1" allowOverlap="1" wp14:anchorId="521A8A2D" wp14:editId="045FDF41">
            <wp:simplePos x="0" y="0"/>
            <wp:positionH relativeFrom="column">
              <wp:posOffset>3698142</wp:posOffset>
            </wp:positionH>
            <wp:positionV relativeFrom="paragraph">
              <wp:posOffset>157235</wp:posOffset>
            </wp:positionV>
            <wp:extent cx="2773680" cy="1664970"/>
            <wp:effectExtent l="0" t="0" r="0" b="0"/>
            <wp:wrapTight wrapText="bothSides">
              <wp:wrapPolygon edited="0">
                <wp:start x="0" y="0"/>
                <wp:lineTo x="0" y="21254"/>
                <wp:lineTo x="21511" y="21254"/>
                <wp:lineTo x="21511" y="0"/>
                <wp:lineTo x="0" y="0"/>
              </wp:wrapPolygon>
            </wp:wrapTight>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73680" cy="1664970"/>
                    </a:xfrm>
                    <a:prstGeom prst="rect">
                      <a:avLst/>
                    </a:prstGeom>
                  </pic:spPr>
                </pic:pic>
              </a:graphicData>
            </a:graphic>
            <wp14:sizeRelH relativeFrom="margin">
              <wp14:pctWidth>0</wp14:pctWidth>
            </wp14:sizeRelH>
            <wp14:sizeRelV relativeFrom="margin">
              <wp14:pctHeight>0</wp14:pctHeight>
            </wp14:sizeRelV>
          </wp:anchor>
        </w:drawing>
      </w:r>
    </w:p>
    <w:p w14:paraId="6D5B6FBF" w14:textId="554607B6" w:rsidR="0062465C" w:rsidRDefault="0062465C">
      <w:r w:rsidRPr="0062465C">
        <w:t xml:space="preserve">Die vier Druckreduzierventile werden über die grün markierte Bohrung versorgt. Im Gegensatz zu den meisten anderen Bohrungen haben diese Bohrungen einen Durchmesser von </w:t>
      </w:r>
      <w:del w:id="222" w:author="Natacha Walther" w:date="2024-03-17T23:09:00Z">
        <w:r w:rsidRPr="0062465C" w:rsidDel="007B3172">
          <w:delText>Ø</w:delText>
        </w:r>
      </w:del>
      <w:r w:rsidRPr="0062465C">
        <w:t xml:space="preserve">8mm, da diese tiefer gebohrt </w:t>
      </w:r>
      <w:r>
        <w:t>werden</w:t>
      </w:r>
      <w:r w:rsidRPr="0062465C">
        <w:t xml:space="preserve"> und somit der Bohrer weniger </w:t>
      </w:r>
      <w:r>
        <w:t>verlauft</w:t>
      </w:r>
      <w:r w:rsidRPr="0062465C">
        <w:t>.</w:t>
      </w:r>
      <w:r>
        <w:t xml:space="preserve"> </w:t>
      </w:r>
      <w:r w:rsidRPr="0062465C">
        <w:t xml:space="preserve">Es wurde </w:t>
      </w:r>
      <w:r>
        <w:t>zusätzlich darauf</w:t>
      </w:r>
      <w:r w:rsidRPr="0062465C">
        <w:t xml:space="preserve"> geachtet, dass die Bohrungen, die quer</w:t>
      </w:r>
      <w:ins w:id="223" w:author="Natacha Walther" w:date="2024-03-17T23:09:00Z">
        <w:r w:rsidR="007B3172">
          <w:t xml:space="preserve"> </w:t>
        </w:r>
      </w:ins>
      <w:r w:rsidRPr="0062465C">
        <w:t xml:space="preserve">verlaufen, von beiden Seiten gebohrt werden können. </w:t>
      </w:r>
    </w:p>
    <w:p w14:paraId="67D20360" w14:textId="4CBD21E6" w:rsidR="002D66A5" w:rsidRDefault="002D66A5"/>
    <w:p w14:paraId="2C15EA64" w14:textId="77777777" w:rsidR="00C2256D" w:rsidRDefault="00C2256D"/>
    <w:p w14:paraId="46AD56D4" w14:textId="77777777" w:rsidR="0062465C" w:rsidRDefault="0062465C"/>
    <w:p w14:paraId="74FF1989" w14:textId="683A9FEB" w:rsidR="00C2256D" w:rsidRDefault="00C2256D">
      <w:r>
        <w:rPr>
          <w:noProof/>
        </w:rPr>
        <w:drawing>
          <wp:anchor distT="0" distB="0" distL="114300" distR="114300" simplePos="0" relativeHeight="251567616" behindDoc="1" locked="0" layoutInCell="1" allowOverlap="1" wp14:anchorId="19618347" wp14:editId="7D4B7EDA">
            <wp:simplePos x="0" y="0"/>
            <wp:positionH relativeFrom="column">
              <wp:posOffset>3633568</wp:posOffset>
            </wp:positionH>
            <wp:positionV relativeFrom="paragraph">
              <wp:posOffset>93247</wp:posOffset>
            </wp:positionV>
            <wp:extent cx="2796540" cy="1691640"/>
            <wp:effectExtent l="0" t="0" r="0" b="0"/>
            <wp:wrapTight wrapText="bothSides">
              <wp:wrapPolygon edited="0">
                <wp:start x="0" y="0"/>
                <wp:lineTo x="0" y="21405"/>
                <wp:lineTo x="21482" y="21405"/>
                <wp:lineTo x="21482" y="0"/>
                <wp:lineTo x="0" y="0"/>
              </wp:wrapPolygon>
            </wp:wrapTight>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96540" cy="1691640"/>
                    </a:xfrm>
                    <a:prstGeom prst="rect">
                      <a:avLst/>
                    </a:prstGeom>
                  </pic:spPr>
                </pic:pic>
              </a:graphicData>
            </a:graphic>
            <wp14:sizeRelH relativeFrom="margin">
              <wp14:pctWidth>0</wp14:pctWidth>
            </wp14:sizeRelH>
            <wp14:sizeRelV relativeFrom="margin">
              <wp14:pctHeight>0</wp14:pctHeight>
            </wp14:sizeRelV>
          </wp:anchor>
        </w:drawing>
      </w:r>
    </w:p>
    <w:p w14:paraId="0E6881C1" w14:textId="535227E7" w:rsidR="00C2256D" w:rsidRDefault="0062465C">
      <w:r w:rsidRPr="0062465C">
        <w:t>Insgesamt gibt es drei Punkte, an denen die Tankleitung angebunden werden muss, am Überdruckanschluss der Druckreduzierventile, am Leckage</w:t>
      </w:r>
      <w:r>
        <w:t>a</w:t>
      </w:r>
      <w:r w:rsidRPr="0062465C">
        <w:t>nschluss des Druckverhältnisschieber und am Rücklauf der Ventilblöcke. Au</w:t>
      </w:r>
      <w:r>
        <w:t>s</w:t>
      </w:r>
      <w:r w:rsidRPr="0062465C">
        <w:t>serdem wurden</w:t>
      </w:r>
      <w:r>
        <w:t xml:space="preserve"> auch hier</w:t>
      </w:r>
      <w:r w:rsidRPr="0062465C">
        <w:t xml:space="preserve"> alle Bohrungen</w:t>
      </w:r>
      <w:r>
        <w:t xml:space="preserve"> mit </w:t>
      </w:r>
      <w:r w:rsidRPr="0062465C">
        <w:t>Ø8mm</w:t>
      </w:r>
      <w:r>
        <w:t xml:space="preserve"> vorgesehen.</w:t>
      </w:r>
    </w:p>
    <w:p w14:paraId="5FA781B0" w14:textId="77777777" w:rsidR="00C2256D" w:rsidRDefault="00C2256D"/>
    <w:p w14:paraId="4ED27FC4" w14:textId="77777777" w:rsidR="00C2256D" w:rsidRDefault="00C2256D"/>
    <w:p w14:paraId="3C41CB29" w14:textId="72920E47" w:rsidR="00C2256D" w:rsidRDefault="00C2256D">
      <w:r>
        <w:rPr>
          <w:noProof/>
        </w:rPr>
        <w:drawing>
          <wp:anchor distT="0" distB="0" distL="114300" distR="114300" simplePos="0" relativeHeight="251568640" behindDoc="1" locked="0" layoutInCell="1" allowOverlap="1" wp14:anchorId="5423EF18" wp14:editId="544E64CF">
            <wp:simplePos x="0" y="0"/>
            <wp:positionH relativeFrom="column">
              <wp:posOffset>3639088</wp:posOffset>
            </wp:positionH>
            <wp:positionV relativeFrom="paragraph">
              <wp:posOffset>157725</wp:posOffset>
            </wp:positionV>
            <wp:extent cx="2806700" cy="1844675"/>
            <wp:effectExtent l="0" t="0" r="0" b="0"/>
            <wp:wrapTight wrapText="bothSides">
              <wp:wrapPolygon edited="0">
                <wp:start x="0" y="0"/>
                <wp:lineTo x="0" y="21414"/>
                <wp:lineTo x="21405" y="21414"/>
                <wp:lineTo x="21405"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06700" cy="1844675"/>
                    </a:xfrm>
                    <a:prstGeom prst="rect">
                      <a:avLst/>
                    </a:prstGeom>
                  </pic:spPr>
                </pic:pic>
              </a:graphicData>
            </a:graphic>
            <wp14:sizeRelH relativeFrom="margin">
              <wp14:pctWidth>0</wp14:pctWidth>
            </wp14:sizeRelH>
            <wp14:sizeRelV relativeFrom="margin">
              <wp14:pctHeight>0</wp14:pctHeight>
            </wp14:sizeRelV>
          </wp:anchor>
        </w:drawing>
      </w:r>
    </w:p>
    <w:p w14:paraId="4AD278EF" w14:textId="26E9CE0A" w:rsidR="00C2256D" w:rsidRDefault="00C2256D"/>
    <w:p w14:paraId="25869B0D" w14:textId="1AF966B0" w:rsidR="00C2256D" w:rsidRDefault="0062465C">
      <w:r w:rsidRPr="0062465C">
        <w:t>Die drei Tankleitungen werden über die grün markierten Bohrungen miteinander verbunden und zur Anschlussfläche geleitet. Diese sind auch mit ei</w:t>
      </w:r>
      <w:r>
        <w:t xml:space="preserve">nem mit </w:t>
      </w:r>
      <w:r w:rsidRPr="0062465C">
        <w:t>Ø8mm</w:t>
      </w:r>
      <w:r>
        <w:t xml:space="preserve"> vorgesehen.</w:t>
      </w:r>
    </w:p>
    <w:p w14:paraId="27144A2B" w14:textId="77777777" w:rsidR="00C2256D" w:rsidRDefault="00C2256D"/>
    <w:p w14:paraId="0D9E14F6" w14:textId="0496D5F9" w:rsidR="002D66A5" w:rsidRDefault="0062465C">
      <w:r>
        <w:br w:type="page"/>
      </w:r>
    </w:p>
    <w:p w14:paraId="30F38D42" w14:textId="3628B5E8" w:rsidR="00A16A41" w:rsidRDefault="00A16A41" w:rsidP="00A16A41">
      <w:pPr>
        <w:pStyle w:val="berschrift2"/>
      </w:pPr>
      <w:bookmarkStart w:id="224" w:name="_Toc161418956"/>
      <w:r>
        <w:lastRenderedPageBreak/>
        <w:t>Ausarbeitung Anschlussblock</w:t>
      </w:r>
      <w:bookmarkEnd w:id="224"/>
    </w:p>
    <w:p w14:paraId="6052145E" w14:textId="6483D79D" w:rsidR="00CB02BA" w:rsidRDefault="00CB02BA" w:rsidP="00CB02BA">
      <w:r w:rsidRPr="00B938BC">
        <w:t>Eine weitere Funktion, die sich erst bei der Ausarbeitung herausstellte, ist, dass über das Wendeventil auch die Spanzange betätigt wird. Diese Tatsache ist nicht neu, aber was damit verbunden ist, sind Sicherheitsfunktion. Bei geöffnetem Deckel des Hydromaten, z.B. beim Werkzeugwechsel oder anderen Arbeiten im Innenraum, können die Einheiten nur mit reduzierter Geschwindigkeit oder im Falle der ungeregelten Wendeeinheit gar nicht ausgelöst werden. Der Spanndruck auf die Spannzangen muss jedoch weiter aufrechterhalten werden</w:t>
      </w:r>
      <w:r>
        <w:t xml:space="preserve">. </w:t>
      </w:r>
      <w:r w:rsidRPr="00B938BC">
        <w:t>Andernfalls könnten sich die Werkstücke lösen oder sogar herausfallen. Beim nächsten Takt wäre dann mit einer Kollision mit falsch gespannten Werkstücken, Auswerfern oder anderen schwerwiegenden Folgen zu rechnen.</w:t>
      </w:r>
    </w:p>
    <w:p w14:paraId="754BA84E" w14:textId="77777777" w:rsidR="002D66A5" w:rsidRDefault="002D66A5" w:rsidP="00CB02BA"/>
    <w:p w14:paraId="3C75DA9F" w14:textId="642B3882" w:rsidR="002E2573" w:rsidRDefault="009770CE" w:rsidP="00CB02BA">
      <w:r>
        <w:rPr>
          <w:noProof/>
        </w:rPr>
        <w:drawing>
          <wp:anchor distT="0" distB="0" distL="114300" distR="114300" simplePos="0" relativeHeight="251559424" behindDoc="1" locked="0" layoutInCell="1" allowOverlap="1" wp14:anchorId="57CB851F" wp14:editId="795693A1">
            <wp:simplePos x="0" y="0"/>
            <wp:positionH relativeFrom="column">
              <wp:posOffset>3084195</wp:posOffset>
            </wp:positionH>
            <wp:positionV relativeFrom="paragraph">
              <wp:posOffset>497205</wp:posOffset>
            </wp:positionV>
            <wp:extent cx="3489960" cy="2849245"/>
            <wp:effectExtent l="0" t="0" r="0" b="0"/>
            <wp:wrapTight wrapText="bothSides">
              <wp:wrapPolygon edited="0">
                <wp:start x="0" y="0"/>
                <wp:lineTo x="0" y="21518"/>
                <wp:lineTo x="21459" y="21518"/>
                <wp:lineTo x="21459"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89960" cy="2849245"/>
                    </a:xfrm>
                    <a:prstGeom prst="rect">
                      <a:avLst/>
                    </a:prstGeom>
                  </pic:spPr>
                </pic:pic>
              </a:graphicData>
            </a:graphic>
            <wp14:sizeRelH relativeFrom="margin">
              <wp14:pctWidth>0</wp14:pctWidth>
            </wp14:sizeRelH>
            <wp14:sizeRelV relativeFrom="margin">
              <wp14:pctHeight>0</wp14:pctHeight>
            </wp14:sizeRelV>
          </wp:anchor>
        </w:drawing>
      </w:r>
      <w:r w:rsidR="00CB02BA" w:rsidRPr="00CB02BA">
        <w:t xml:space="preserve">Aus diesem Grund müssen alle Ventile, die die Bewegung der Einheit steuern, durch </w:t>
      </w:r>
      <w:r w:rsidR="00CB02BA">
        <w:t>das Abschaltv</w:t>
      </w:r>
      <w:r w:rsidR="00CB02BA" w:rsidRPr="00CB02BA">
        <w:t xml:space="preserve">entil drucklos geschaltet werden können. Das Spannventil muss direkt an die P-Leitung </w:t>
      </w:r>
      <w:r w:rsidR="002E2573">
        <w:t>angebunden</w:t>
      </w:r>
      <w:r w:rsidR="00CB02BA" w:rsidRPr="00CB02BA">
        <w:t xml:space="preserve"> </w:t>
      </w:r>
      <w:r w:rsidR="002E2573">
        <w:t>sein</w:t>
      </w:r>
      <w:r w:rsidR="00CB02BA" w:rsidRPr="00CB02BA">
        <w:t>.</w:t>
      </w:r>
      <w:r w:rsidR="00CB02BA">
        <w:t xml:space="preserve"> </w:t>
      </w:r>
    </w:p>
    <w:p w14:paraId="17751BDD" w14:textId="117592C4" w:rsidR="002D66A5" w:rsidRDefault="002D66A5" w:rsidP="00CB02BA"/>
    <w:p w14:paraId="35CC0A12" w14:textId="29CD85F2" w:rsidR="00CB02BA" w:rsidRDefault="002E2573" w:rsidP="00324F17">
      <w:r w:rsidRPr="002E2573">
        <w:t>Bisher wurde davon ausgegangen, dass man im Anschlussblock nur die P-Leitung über das rechts montierte Ventil unterbrechen kann. Da dies nicht möglich ist, wird nun bei den rot markierten Ventilblöcken die Versorgungsleitung über das Ventil geschaltet. Das grün markierte Ventil ist über einen Bypass direkt mit der P-Leitung verbunden.</w:t>
      </w:r>
    </w:p>
    <w:p w14:paraId="4A1F9212" w14:textId="77777777" w:rsidR="002E2573" w:rsidRDefault="002E2573" w:rsidP="00324F17"/>
    <w:p w14:paraId="31363538" w14:textId="77777777" w:rsidR="002E2573" w:rsidRDefault="002E2573" w:rsidP="00324F17"/>
    <w:p w14:paraId="48E46B75" w14:textId="77777777" w:rsidR="002E2573" w:rsidRDefault="002E2573" w:rsidP="00324F17"/>
    <w:p w14:paraId="2CBB8AFC" w14:textId="6B83A22D" w:rsidR="002E2573" w:rsidRDefault="009770CE" w:rsidP="00324F17">
      <w:r>
        <w:rPr>
          <w:noProof/>
        </w:rPr>
        <w:drawing>
          <wp:anchor distT="0" distB="0" distL="114300" distR="114300" simplePos="0" relativeHeight="251562496" behindDoc="1" locked="0" layoutInCell="1" allowOverlap="1" wp14:anchorId="1B96774F" wp14:editId="538FD883">
            <wp:simplePos x="0" y="0"/>
            <wp:positionH relativeFrom="column">
              <wp:posOffset>3498850</wp:posOffset>
            </wp:positionH>
            <wp:positionV relativeFrom="paragraph">
              <wp:posOffset>137795</wp:posOffset>
            </wp:positionV>
            <wp:extent cx="2936240" cy="2431415"/>
            <wp:effectExtent l="0" t="0" r="0" b="0"/>
            <wp:wrapTight wrapText="bothSides">
              <wp:wrapPolygon edited="0">
                <wp:start x="0" y="0"/>
                <wp:lineTo x="0" y="21493"/>
                <wp:lineTo x="21441" y="21493"/>
                <wp:lineTo x="21441" y="0"/>
                <wp:lineTo x="0" y="0"/>
              </wp:wrapPolygon>
            </wp:wrapTight>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36240" cy="2431415"/>
                    </a:xfrm>
                    <a:prstGeom prst="rect">
                      <a:avLst/>
                    </a:prstGeom>
                  </pic:spPr>
                </pic:pic>
              </a:graphicData>
            </a:graphic>
            <wp14:sizeRelH relativeFrom="margin">
              <wp14:pctWidth>0</wp14:pctWidth>
            </wp14:sizeRelH>
            <wp14:sizeRelV relativeFrom="margin">
              <wp14:pctHeight>0</wp14:pctHeight>
            </wp14:sizeRelV>
          </wp:anchor>
        </w:drawing>
      </w:r>
    </w:p>
    <w:p w14:paraId="07FFA0E2" w14:textId="7BF7C669" w:rsidR="002E2573" w:rsidRDefault="002E2573" w:rsidP="00324F17"/>
    <w:p w14:paraId="395A5B0E" w14:textId="77777777" w:rsidR="002D66A5" w:rsidRDefault="002D66A5" w:rsidP="00324F17"/>
    <w:p w14:paraId="28218EE8" w14:textId="520030CE" w:rsidR="002E02FA" w:rsidRDefault="007B3172" w:rsidP="00324F17">
      <w:ins w:id="225" w:author="Natacha Walther" w:date="2024-03-17T23:11:00Z">
        <w:r>
          <w:t xml:space="preserve">Die </w:t>
        </w:r>
      </w:ins>
      <w:r w:rsidR="002E2573">
        <w:t xml:space="preserve">Cyan </w:t>
      </w:r>
      <w:r w:rsidR="002D66A5">
        <w:t>gefärbte</w:t>
      </w:r>
      <w:r w:rsidR="002E2573">
        <w:t xml:space="preserve"> </w:t>
      </w:r>
      <w:r w:rsidR="002D66A5">
        <w:t>Leitung</w:t>
      </w:r>
      <w:r w:rsidR="002E2573">
        <w:t xml:space="preserve"> fungiert als </w:t>
      </w:r>
      <w:r w:rsidR="002E2573" w:rsidRPr="002E2573">
        <w:t xml:space="preserve">Bypass </w:t>
      </w:r>
      <w:r w:rsidR="00C2256D">
        <w:t>vor dem Abschaltventil.</w:t>
      </w:r>
      <w:r w:rsidR="002E02FA">
        <w:br w:type="page"/>
      </w:r>
    </w:p>
    <w:p w14:paraId="66ED508B" w14:textId="09050704" w:rsidR="009770CE" w:rsidRDefault="009770CE" w:rsidP="009770CE">
      <w:r>
        <w:rPr>
          <w:noProof/>
        </w:rPr>
        <w:lastRenderedPageBreak/>
        <w:drawing>
          <wp:anchor distT="0" distB="0" distL="114300" distR="114300" simplePos="0" relativeHeight="251569664" behindDoc="1" locked="0" layoutInCell="1" allowOverlap="1" wp14:anchorId="38F559CE" wp14:editId="5E7E3D87">
            <wp:simplePos x="0" y="0"/>
            <wp:positionH relativeFrom="column">
              <wp:posOffset>3227070</wp:posOffset>
            </wp:positionH>
            <wp:positionV relativeFrom="paragraph">
              <wp:posOffset>-50800</wp:posOffset>
            </wp:positionV>
            <wp:extent cx="3216275" cy="2440940"/>
            <wp:effectExtent l="0" t="0" r="0" b="0"/>
            <wp:wrapTight wrapText="bothSides">
              <wp:wrapPolygon edited="0">
                <wp:start x="0" y="0"/>
                <wp:lineTo x="0" y="21409"/>
                <wp:lineTo x="21493" y="21409"/>
                <wp:lineTo x="21493"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16275" cy="2440940"/>
                    </a:xfrm>
                    <a:prstGeom prst="rect">
                      <a:avLst/>
                    </a:prstGeom>
                  </pic:spPr>
                </pic:pic>
              </a:graphicData>
            </a:graphic>
            <wp14:sizeRelH relativeFrom="margin">
              <wp14:pctWidth>0</wp14:pctWidth>
            </wp14:sizeRelH>
            <wp14:sizeRelV relativeFrom="margin">
              <wp14:pctHeight>0</wp14:pctHeight>
            </wp14:sizeRelV>
          </wp:anchor>
        </w:drawing>
      </w:r>
    </w:p>
    <w:p w14:paraId="2D6D99CF" w14:textId="77777777" w:rsidR="009770CE" w:rsidRDefault="009770CE" w:rsidP="009770CE"/>
    <w:p w14:paraId="3EA3EAC0" w14:textId="444A87FE" w:rsidR="00ED4D86" w:rsidRDefault="009770CE" w:rsidP="009770CE">
      <w:r>
        <w:t xml:space="preserve">Via </w:t>
      </w:r>
      <w:del w:id="226" w:author="Natacha Walther" w:date="2024-03-17T23:11:00Z">
        <w:r w:rsidDel="007B3172">
          <w:delText xml:space="preserve">die </w:delText>
        </w:r>
      </w:del>
      <w:r>
        <w:t>Cyan gefärbte</w:t>
      </w:r>
      <w:ins w:id="227" w:author="Natacha Walther" w:date="2024-03-17T23:11:00Z">
        <w:r w:rsidR="007B3172">
          <w:t>r</w:t>
        </w:r>
      </w:ins>
      <w:r>
        <w:t xml:space="preserve"> </w:t>
      </w:r>
      <w:r w:rsidR="001476F6">
        <w:t>Leitung</w:t>
      </w:r>
      <w:r>
        <w:t xml:space="preserve"> würde </w:t>
      </w:r>
      <w:r w:rsidR="001476F6">
        <w:t>wiederum</w:t>
      </w:r>
      <w:r>
        <w:t xml:space="preserve"> der Bypass auf die Bestehende längs </w:t>
      </w:r>
      <w:r w:rsidR="001476F6">
        <w:t>Bohrung</w:t>
      </w:r>
      <w:r>
        <w:t xml:space="preserve"> die alle Druckreduzierventile </w:t>
      </w:r>
      <w:r w:rsidR="001476F6">
        <w:t>miteinander</w:t>
      </w:r>
      <w:r>
        <w:t xml:space="preserve"> verbindet.</w:t>
      </w:r>
    </w:p>
    <w:p w14:paraId="6CB04DCA" w14:textId="77777777" w:rsidR="00ED4D86" w:rsidRDefault="00ED4D86" w:rsidP="009770CE"/>
    <w:p w14:paraId="53570C2D" w14:textId="77777777" w:rsidR="00ED4D86" w:rsidRDefault="00ED4D86" w:rsidP="009770CE"/>
    <w:p w14:paraId="02A8B396" w14:textId="22B029D2" w:rsidR="00ED4D86" w:rsidRDefault="00ED4D86" w:rsidP="009770CE"/>
    <w:p w14:paraId="5DECCF28" w14:textId="71E3404A" w:rsidR="00ED4D86" w:rsidRDefault="00ED4D86" w:rsidP="009770CE"/>
    <w:p w14:paraId="5BB66413" w14:textId="3CA8A365" w:rsidR="00ED4D86" w:rsidRDefault="00ED4D86" w:rsidP="009770CE"/>
    <w:p w14:paraId="43E7349D" w14:textId="4AEDEBB7" w:rsidR="00ED4D86" w:rsidRDefault="00D75B6D" w:rsidP="009770CE">
      <w:r>
        <w:rPr>
          <w:noProof/>
        </w:rPr>
        <w:drawing>
          <wp:anchor distT="0" distB="0" distL="114300" distR="114300" simplePos="0" relativeHeight="251570688" behindDoc="1" locked="0" layoutInCell="1" allowOverlap="1" wp14:anchorId="407AEFD0" wp14:editId="2C0B4633">
            <wp:simplePos x="0" y="0"/>
            <wp:positionH relativeFrom="column">
              <wp:posOffset>2967193</wp:posOffset>
            </wp:positionH>
            <wp:positionV relativeFrom="paragraph">
              <wp:posOffset>200380</wp:posOffset>
            </wp:positionV>
            <wp:extent cx="3478530" cy="2147570"/>
            <wp:effectExtent l="0" t="0" r="0" b="0"/>
            <wp:wrapTight wrapText="bothSides">
              <wp:wrapPolygon edited="0">
                <wp:start x="0" y="0"/>
                <wp:lineTo x="0" y="21459"/>
                <wp:lineTo x="21529" y="21459"/>
                <wp:lineTo x="21529"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78530" cy="2147570"/>
                    </a:xfrm>
                    <a:prstGeom prst="rect">
                      <a:avLst/>
                    </a:prstGeom>
                  </pic:spPr>
                </pic:pic>
              </a:graphicData>
            </a:graphic>
            <wp14:sizeRelH relativeFrom="margin">
              <wp14:pctWidth>0</wp14:pctWidth>
            </wp14:sizeRelH>
            <wp14:sizeRelV relativeFrom="margin">
              <wp14:pctHeight>0</wp14:pctHeight>
            </wp14:sizeRelV>
          </wp:anchor>
        </w:drawing>
      </w:r>
    </w:p>
    <w:p w14:paraId="48DE6630" w14:textId="3D573999" w:rsidR="00ED4D86" w:rsidRDefault="00ED4D86" w:rsidP="009770CE"/>
    <w:p w14:paraId="7468B7EE" w14:textId="4D42B17E" w:rsidR="00ED4D86" w:rsidRDefault="00ED4D86" w:rsidP="009770CE">
      <w:del w:id="228" w:author="Natacha Walther" w:date="2024-03-17T23:11:00Z">
        <w:r w:rsidDel="007B3172">
          <w:delText>Zum d</w:delText>
        </w:r>
      </w:del>
      <w:ins w:id="229" w:author="Natacha Walther" w:date="2024-03-17T23:11:00Z">
        <w:r w:rsidR="007B3172">
          <w:t>D</w:t>
        </w:r>
      </w:ins>
      <w:r>
        <w:t>amit der Bypass funktioniert</w:t>
      </w:r>
      <w:ins w:id="230" w:author="Natacha Walther" w:date="2024-03-17T23:12:00Z">
        <w:r w:rsidR="007B3172">
          <w:t>,</w:t>
        </w:r>
      </w:ins>
      <w:r>
        <w:t xml:space="preserve"> müsste die Querbohrung die als Versorgungsleitung für die </w:t>
      </w:r>
      <w:ins w:id="231" w:author="Natacha Walther" w:date="2024-03-17T23:12:00Z">
        <w:r w:rsidR="007B3172">
          <w:t>v</w:t>
        </w:r>
      </w:ins>
      <w:del w:id="232" w:author="Natacha Walther" w:date="2024-03-17T23:12:00Z">
        <w:r w:rsidDel="007B3172">
          <w:delText>V</w:delText>
        </w:r>
      </w:del>
      <w:r>
        <w:t xml:space="preserve">ier Druckreduzierventile fungiert noch mit einem </w:t>
      </w:r>
      <w:r w:rsidR="001476F6">
        <w:t>Expander,</w:t>
      </w:r>
      <w:r>
        <w:t xml:space="preserve"> der auf einer bestimmten </w:t>
      </w:r>
      <w:ins w:id="233" w:author="Natacha Walther" w:date="2024-03-17T23:12:00Z">
        <w:r w:rsidR="007B3172">
          <w:t>T</w:t>
        </w:r>
      </w:ins>
      <w:del w:id="234" w:author="Natacha Walther" w:date="2024-03-17T23:12:00Z">
        <w:r w:rsidDel="007B3172">
          <w:delText>t</w:delText>
        </w:r>
      </w:del>
      <w:r>
        <w:t xml:space="preserve">iefe </w:t>
      </w:r>
      <w:del w:id="235" w:author="Natacha Walther" w:date="2024-03-17T23:13:00Z">
        <w:r w:rsidDel="007B3172">
          <w:delText>ein</w:delText>
        </w:r>
      </w:del>
      <w:r>
        <w:t xml:space="preserve"> montiert </w:t>
      </w:r>
      <w:r w:rsidR="001476F6">
        <w:t>wird,</w:t>
      </w:r>
      <w:r>
        <w:t xml:space="preserve"> noch voneinander getrennt werden.</w:t>
      </w:r>
      <w:r w:rsidR="00A1425D" w:rsidRPr="00A1425D">
        <w:rPr>
          <w:noProof/>
        </w:rPr>
        <w:t xml:space="preserve"> </w:t>
      </w:r>
    </w:p>
    <w:p w14:paraId="5625F835" w14:textId="6C10972C" w:rsidR="007C31BA" w:rsidRDefault="00196536">
      <w:pPr>
        <w:rPr>
          <w:rFonts w:ascii="Calibri" w:hAnsi="Calibri" w:cs="Calibri"/>
        </w:rPr>
      </w:pPr>
      <w:r>
        <w:rPr>
          <w:noProof/>
          <w:highlight w:val="yellow"/>
        </w:rPr>
        <w:pict w14:anchorId="04963D75">
          <v:shape id="_x0000_s2305" type="#_x0000_t32" style="position:absolute;margin-left:325.1pt;margin-top:11.6pt;width:55.6pt;height:33.75pt;flip:y;z-index:251714048" o:connectortype="straight">
            <v:stroke endarrow="block"/>
          </v:shape>
        </w:pict>
      </w:r>
    </w:p>
    <w:p w14:paraId="05C70B35" w14:textId="16E123C5" w:rsidR="00A1425D" w:rsidRPr="007C31BA" w:rsidRDefault="00196536">
      <w:pPr>
        <w:rPr>
          <w:rFonts w:ascii="Calibri" w:hAnsi="Calibri" w:cs="Calibri"/>
          <w:highlight w:val="yellow"/>
        </w:rPr>
      </w:pPr>
      <w:r>
        <w:rPr>
          <w:noProof/>
        </w:rPr>
        <w:pict w14:anchorId="1465E698">
          <v:shape id="_x0000_s2304" type="#_x0000_t202" style="position:absolute;margin-left:252.45pt;margin-top:11.45pt;width:72.65pt;height:22.7pt;z-index:2517130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4">
              <w:txbxContent>
                <w:p w14:paraId="018C7FF0" w14:textId="7B19B4D3" w:rsidR="001476F6" w:rsidRDefault="001476F6" w:rsidP="001476F6">
                  <w:pPr>
                    <w:jc w:val="center"/>
                  </w:pPr>
                  <w:r>
                    <w:t>Expander</w:t>
                  </w:r>
                </w:p>
              </w:txbxContent>
            </v:textbox>
            <w10:wrap type="square"/>
          </v:shape>
        </w:pict>
      </w:r>
    </w:p>
    <w:p w14:paraId="7337D8AB" w14:textId="33C94766" w:rsidR="001476F6" w:rsidRDefault="001476F6"/>
    <w:p w14:paraId="34B19FBC" w14:textId="76897E61" w:rsidR="00A1425D" w:rsidRDefault="00196536">
      <w:r>
        <w:rPr>
          <w:noProof/>
        </w:rPr>
        <w:pict w14:anchorId="7B8DA911">
          <v:group id="_x0000_s2313" style="position:absolute;margin-left:211.4pt;margin-top:4pt;width:159.7pt;height:66.75pt;z-index:251718144" coordorigin="5646,10273" coordsize="3194,1335">
            <v:shape id="_x0000_s2309" type="#_x0000_t202" style="position:absolute;left:5646;top:10273;width:2133;height:45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9">
                <w:txbxContent>
                  <w:p w14:paraId="77198934" w14:textId="152D665B" w:rsidR="001476F6" w:rsidRDefault="001476F6" w:rsidP="001476F6">
                    <w:pPr>
                      <w:jc w:val="center"/>
                    </w:pPr>
                    <w:r>
                      <w:t>Cyan farbig Bypass</w:t>
                    </w:r>
                  </w:p>
                </w:txbxContent>
              </v:textbox>
            </v:shape>
            <v:shape id="_x0000_s2310" type="#_x0000_t32" style="position:absolute;left:7779;top:10506;width:1061;height:1102" o:connectortype="straight">
              <v:stroke endarrow="block"/>
            </v:shape>
          </v:group>
        </w:pict>
      </w:r>
      <w:r w:rsidR="00A1425D">
        <w:rPr>
          <w:noProof/>
        </w:rPr>
        <w:drawing>
          <wp:anchor distT="0" distB="0" distL="114300" distR="114300" simplePos="0" relativeHeight="251580928" behindDoc="1" locked="0" layoutInCell="1" allowOverlap="1" wp14:anchorId="37037740" wp14:editId="5753107F">
            <wp:simplePos x="0" y="0"/>
            <wp:positionH relativeFrom="column">
              <wp:posOffset>2365375</wp:posOffset>
            </wp:positionH>
            <wp:positionV relativeFrom="paragraph">
              <wp:posOffset>192939</wp:posOffset>
            </wp:positionV>
            <wp:extent cx="4130675" cy="3649345"/>
            <wp:effectExtent l="0" t="0" r="0" b="0"/>
            <wp:wrapTight wrapText="bothSides">
              <wp:wrapPolygon edited="0">
                <wp:start x="0" y="0"/>
                <wp:lineTo x="0" y="21536"/>
                <wp:lineTo x="21517" y="21536"/>
                <wp:lineTo x="21517"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8195"/>
                    <a:stretch/>
                  </pic:blipFill>
                  <pic:spPr bwMode="auto">
                    <a:xfrm>
                      <a:off x="0" y="0"/>
                      <a:ext cx="4130675" cy="364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356C9C" w14:textId="2AB07922" w:rsidR="00ED4D86" w:rsidRDefault="00196536">
      <w:r>
        <w:rPr>
          <w:noProof/>
        </w:rPr>
        <w:pict w14:anchorId="350654D7">
          <v:group id="_x0000_s2312" style="position:absolute;margin-left:325.1pt;margin-top:180.4pt;width:130.75pt;height:27.75pt;z-index:251710976" coordorigin="7920,14250" coordsize="2615,555">
            <v:shape id="_x0000_s2300" type="#_x0000_t202" style="position:absolute;left:8840;top:14351;width:1695;height:45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0">
                <w:txbxContent>
                  <w:p w14:paraId="3DFC60C6" w14:textId="77777777" w:rsidR="00D75B6D" w:rsidRDefault="00D75B6D" w:rsidP="00D75B6D">
                    <w:pPr>
                      <w:jc w:val="center"/>
                    </w:pPr>
                    <w:r>
                      <w:t>Anschlussblock</w:t>
                    </w:r>
                  </w:p>
                </w:txbxContent>
              </v:textbox>
            </v:shape>
            <v:shape id="_x0000_s2301" type="#_x0000_t32" style="position:absolute;left:7920;top:14250;width:920;height:341;flip:x y" o:connectortype="straight">
              <v:stroke endarrow="block"/>
            </v:shape>
          </v:group>
        </w:pict>
      </w:r>
      <w:r>
        <w:rPr>
          <w:noProof/>
        </w:rPr>
        <w:pict w14:anchorId="1CBE7191">
          <v:group id="_x0000_s2311" style="position:absolute;margin-left:225.2pt;margin-top:21.05pt;width:92.85pt;height:22.7pt;z-index:251712000" coordorigin="5936,11017" coordsize="1857,454">
            <v:shape id="_x0000_s2302" type="#_x0000_t202" style="position:absolute;left:5936;top:11017;width:1453;height:45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2">
                <w:txbxContent>
                  <w:p w14:paraId="21B0CEB8" w14:textId="6C4EB17E" w:rsidR="00D75B6D" w:rsidRDefault="00D75B6D" w:rsidP="00D75B6D">
                    <w:pPr>
                      <w:jc w:val="center"/>
                    </w:pPr>
                    <w:r>
                      <w:t>Grundblock</w:t>
                    </w:r>
                  </w:p>
                </w:txbxContent>
              </v:textbox>
            </v:shape>
            <v:shape id="_x0000_s2303" type="#_x0000_t32" style="position:absolute;left:7389;top:11250;width:404;height:221" o:connectortype="straight">
              <v:stroke endarrow="block"/>
            </v:shape>
          </v:group>
        </w:pict>
      </w:r>
      <w:r w:rsidR="00EE00B5">
        <w:t xml:space="preserve">Diese </w:t>
      </w:r>
      <w:r w:rsidR="001476F6">
        <w:t>Variante</w:t>
      </w:r>
      <w:r w:rsidR="00EE00B5">
        <w:t xml:space="preserve"> ist mit der Bypass Bohrung ist im </w:t>
      </w:r>
      <w:ins w:id="236" w:author="Natacha Walther" w:date="2024-03-17T23:13:00Z">
        <w:r w:rsidR="007B3172">
          <w:t>V</w:t>
        </w:r>
      </w:ins>
      <w:del w:id="237" w:author="Natacha Walther" w:date="2024-03-17T23:13:00Z">
        <w:r w:rsidR="00EE00B5" w:rsidDel="007B3172">
          <w:delText>v</w:delText>
        </w:r>
      </w:del>
      <w:r w:rsidR="00EE00B5">
        <w:t>ergl</w:t>
      </w:r>
      <w:ins w:id="238" w:author="Natacha Walther" w:date="2024-03-17T23:14:00Z">
        <w:r w:rsidR="007B3172">
          <w:t>e</w:t>
        </w:r>
      </w:ins>
      <w:r w:rsidR="00EE00B5">
        <w:t xml:space="preserve">ich zu </w:t>
      </w:r>
      <w:r w:rsidR="001476F6">
        <w:t>dem,</w:t>
      </w:r>
      <w:r w:rsidR="00EE00B5">
        <w:t xml:space="preserve"> was man zu</w:t>
      </w:r>
      <w:del w:id="239" w:author="Natacha Walther" w:date="2024-03-17T23:14:00Z">
        <w:r w:rsidR="00EE00B5" w:rsidDel="007B3172">
          <w:delText xml:space="preserve"> </w:delText>
        </w:r>
      </w:del>
      <w:r w:rsidR="00EE00B5">
        <w:t xml:space="preserve">vor </w:t>
      </w:r>
      <w:r w:rsidR="001476F6">
        <w:t>erwartet hat,</w:t>
      </w:r>
      <w:r w:rsidR="00EE00B5">
        <w:t xml:space="preserve"> sehr auf wendig zu herstellen. </w:t>
      </w:r>
      <w:r w:rsidR="001476F6">
        <w:t>Zusätzlich</w:t>
      </w:r>
      <w:r w:rsidR="00EE00B5">
        <w:t xml:space="preserve"> ist es auch </w:t>
      </w:r>
      <w:r w:rsidR="001476F6">
        <w:t>umständlich</w:t>
      </w:r>
      <w:r w:rsidR="00EE00B5">
        <w:t xml:space="preserve"> im </w:t>
      </w:r>
      <w:r w:rsidR="00D75B6D">
        <w:t>Anschluss</w:t>
      </w:r>
      <w:r w:rsidR="00EE00B5">
        <w:t>block ein Steuer</w:t>
      </w:r>
      <w:ins w:id="240" w:author="Natacha Walther" w:date="2024-03-17T23:14:00Z">
        <w:r w:rsidR="007B3172">
          <w:t>e</w:t>
        </w:r>
      </w:ins>
      <w:del w:id="241" w:author="Natacha Walther" w:date="2024-03-17T23:14:00Z">
        <w:r w:rsidR="00EE00B5" w:rsidDel="007B3172">
          <w:delText xml:space="preserve"> </w:delText>
        </w:r>
        <w:r w:rsidR="00D75B6D" w:rsidDel="007B3172">
          <w:delText>E</w:delText>
        </w:r>
      </w:del>
      <w:r w:rsidR="00D75B6D">
        <w:t>lement</w:t>
      </w:r>
      <w:r w:rsidR="00EE00B5">
        <w:t xml:space="preserve"> unterzubringen und die Aktoren von </w:t>
      </w:r>
      <w:r w:rsidR="00D75B6D">
        <w:t>diesem</w:t>
      </w:r>
      <w:r w:rsidR="00EE00B5">
        <w:t xml:space="preserve"> </w:t>
      </w:r>
      <w:r w:rsidR="00D75B6D">
        <w:t>Element</w:t>
      </w:r>
      <w:r w:rsidR="00EE00B5">
        <w:t xml:space="preserve"> in den </w:t>
      </w:r>
      <w:r w:rsidR="00D75B6D">
        <w:t>Grund</w:t>
      </w:r>
      <w:r w:rsidR="00EE00B5">
        <w:t xml:space="preserve">block </w:t>
      </w:r>
      <w:r w:rsidR="001476F6">
        <w:t>weiterzuführen</w:t>
      </w:r>
      <w:r w:rsidR="00EE00B5">
        <w:t>.</w:t>
      </w:r>
      <w:r w:rsidR="00ED4D86">
        <w:br w:type="page"/>
      </w:r>
    </w:p>
    <w:p w14:paraId="3680087F" w14:textId="327B1618" w:rsidR="00DB19BA" w:rsidRDefault="00C064FE" w:rsidP="009770CE">
      <w:r>
        <w:lastRenderedPageBreak/>
        <w:t xml:space="preserve">Bei dieser </w:t>
      </w:r>
      <w:r w:rsidR="001476F6">
        <w:t>Variante</w:t>
      </w:r>
      <w:r>
        <w:t xml:space="preserve"> würde anstelle des länglichen </w:t>
      </w:r>
      <w:r w:rsidR="001476F6">
        <w:t>Anschlussblockes</w:t>
      </w:r>
      <w:r>
        <w:t xml:space="preserve"> nur ein kleiner </w:t>
      </w:r>
      <w:r w:rsidR="001476F6">
        <w:t>Anschlussb</w:t>
      </w:r>
      <w:r>
        <w:t>lock zu</w:t>
      </w:r>
      <w:r w:rsidR="001476F6">
        <w:t>m</w:t>
      </w:r>
      <w:r>
        <w:t xml:space="preserve"> </w:t>
      </w:r>
      <w:r w:rsidR="001476F6">
        <w:t>Einsatz</w:t>
      </w:r>
      <w:r>
        <w:t xml:space="preserve"> kommen</w:t>
      </w:r>
      <w:ins w:id="242" w:author="Natacha Walther" w:date="2024-03-17T23:14:00Z">
        <w:r w:rsidR="007B3172">
          <w:t>,</w:t>
        </w:r>
      </w:ins>
      <w:r>
        <w:t xml:space="preserve"> an dem zwei </w:t>
      </w:r>
      <w:r w:rsidR="001476F6">
        <w:t>Seiten</w:t>
      </w:r>
      <w:r>
        <w:t xml:space="preserve">bleche </w:t>
      </w:r>
      <w:r w:rsidR="001476F6">
        <w:t>befestigt</w:t>
      </w:r>
      <w:r>
        <w:t xml:space="preserve"> werden. </w:t>
      </w:r>
      <w:ins w:id="243" w:author="Natacha Walther" w:date="2024-03-17T23:14:00Z">
        <w:r w:rsidR="007B3172">
          <w:t>W</w:t>
        </w:r>
      </w:ins>
      <w:del w:id="244" w:author="Natacha Walther" w:date="2024-03-17T23:14:00Z">
        <w:r w:rsidDel="007B3172">
          <w:delText>w</w:delText>
        </w:r>
      </w:del>
      <w:r>
        <w:t xml:space="preserve">eiter hinten </w:t>
      </w:r>
      <w:r w:rsidR="001476F6">
        <w:t>wiederum</w:t>
      </w:r>
      <w:r>
        <w:t xml:space="preserve"> ist </w:t>
      </w:r>
      <w:r w:rsidR="001476F6">
        <w:t>dann</w:t>
      </w:r>
      <w:r>
        <w:t xml:space="preserve"> der </w:t>
      </w:r>
      <w:r w:rsidR="001476F6">
        <w:t>Grundblock</w:t>
      </w:r>
      <w:r w:rsidR="00EE00B5">
        <w:t>,</w:t>
      </w:r>
      <w:r>
        <w:t xml:space="preserve"> der über die </w:t>
      </w:r>
      <w:r w:rsidR="001476F6">
        <w:t>zwei</w:t>
      </w:r>
      <w:r>
        <w:t xml:space="preserve"> Hydraulikrohre versorgt würde</w:t>
      </w:r>
      <w:r w:rsidR="00FB3C0F">
        <w:t xml:space="preserve">. Anstelle dem NG 6 Ventil würde ein </w:t>
      </w:r>
      <w:r w:rsidR="001476F6">
        <w:t xml:space="preserve">2/2 Wege </w:t>
      </w:r>
      <w:r w:rsidR="00FB3C0F">
        <w:t xml:space="preserve">Patronen </w:t>
      </w:r>
      <w:r w:rsidR="00EE00B5">
        <w:t>Ventil</w:t>
      </w:r>
      <w:r w:rsidR="00FB3C0F">
        <w:t xml:space="preserve"> eingesetzt </w:t>
      </w:r>
      <w:r w:rsidR="001476F6">
        <w:t>werden,</w:t>
      </w:r>
      <w:r w:rsidR="00FB3C0F">
        <w:t xml:space="preserve"> das die P-Leitung zu de</w:t>
      </w:r>
      <w:r w:rsidR="001476F6">
        <w:t>n</w:t>
      </w:r>
      <w:r w:rsidR="00FB3C0F">
        <w:t xml:space="preserve"> Reduzierventil</w:t>
      </w:r>
      <w:r w:rsidR="001476F6">
        <w:t xml:space="preserve">en </w:t>
      </w:r>
      <w:r w:rsidR="00FB3C0F">
        <w:t>unterbrechen würde.</w:t>
      </w:r>
      <w:r w:rsidR="001476F6">
        <w:t xml:space="preserve"> Das Spannventil würde direkt mit der Versorgungsleitung verbunden sein.</w:t>
      </w:r>
    </w:p>
    <w:p w14:paraId="7ADA5F22" w14:textId="317DB77F" w:rsidR="00DB19BA" w:rsidRDefault="00D75B6D" w:rsidP="009770CE">
      <w:r>
        <w:rPr>
          <w:noProof/>
        </w:rPr>
        <w:drawing>
          <wp:anchor distT="0" distB="0" distL="114300" distR="114300" simplePos="0" relativeHeight="251552256" behindDoc="1" locked="0" layoutInCell="1" allowOverlap="1" wp14:anchorId="6B3E41F9" wp14:editId="06E33A27">
            <wp:simplePos x="0" y="0"/>
            <wp:positionH relativeFrom="column">
              <wp:posOffset>822826</wp:posOffset>
            </wp:positionH>
            <wp:positionV relativeFrom="paragraph">
              <wp:posOffset>278330</wp:posOffset>
            </wp:positionV>
            <wp:extent cx="4845685" cy="4238625"/>
            <wp:effectExtent l="0" t="0" r="0" b="0"/>
            <wp:wrapTight wrapText="bothSides">
              <wp:wrapPolygon edited="0">
                <wp:start x="0" y="0"/>
                <wp:lineTo x="0" y="21551"/>
                <wp:lineTo x="21484" y="21551"/>
                <wp:lineTo x="21484" y="0"/>
                <wp:lineTo x="0" y="0"/>
              </wp:wrapPolygon>
            </wp:wrapTight>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5685" cy="4238625"/>
                    </a:xfrm>
                    <a:prstGeom prst="rect">
                      <a:avLst/>
                    </a:prstGeom>
                  </pic:spPr>
                </pic:pic>
              </a:graphicData>
            </a:graphic>
            <wp14:sizeRelH relativeFrom="margin">
              <wp14:pctWidth>0</wp14:pctWidth>
            </wp14:sizeRelH>
            <wp14:sizeRelV relativeFrom="margin">
              <wp14:pctHeight>0</wp14:pctHeight>
            </wp14:sizeRelV>
          </wp:anchor>
        </w:drawing>
      </w:r>
    </w:p>
    <w:p w14:paraId="2F3B43FE" w14:textId="1FB17641" w:rsidR="00DB19BA" w:rsidRDefault="00196536" w:rsidP="009770CE">
      <w:r>
        <w:rPr>
          <w:noProof/>
        </w:rPr>
        <w:pict w14:anchorId="04963D75">
          <v:shape id="_x0000_s2307" type="#_x0000_t32" style="position:absolute;margin-left:208.25pt;margin-top:33.55pt;width:29.05pt;height:15.15pt;z-index:251716096" o:connectortype="straight">
            <v:stroke endarrow="block"/>
          </v:shape>
        </w:pict>
      </w:r>
      <w:r>
        <w:rPr>
          <w:noProof/>
        </w:rPr>
        <w:pict w14:anchorId="1465E698">
          <v:shape id="_x0000_s2306" type="#_x0000_t202" style="position:absolute;margin-left:135.6pt;margin-top:21.9pt;width:72.65pt;height:22.7pt;z-index:2517150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06">
              <w:txbxContent>
                <w:p w14:paraId="55346ABC" w14:textId="77777777" w:rsidR="001476F6" w:rsidRDefault="001476F6" w:rsidP="001476F6">
                  <w:pPr>
                    <w:jc w:val="center"/>
                  </w:pPr>
                  <w:r>
                    <w:t>Grundblock</w:t>
                  </w:r>
                </w:p>
              </w:txbxContent>
            </v:textbox>
            <w10:wrap type="square"/>
          </v:shape>
        </w:pict>
      </w:r>
    </w:p>
    <w:p w14:paraId="5B178C10" w14:textId="673DB109" w:rsidR="00DB19BA" w:rsidRDefault="00DB19BA" w:rsidP="009770CE"/>
    <w:p w14:paraId="125ADF62" w14:textId="1DE281E9" w:rsidR="00DB19BA" w:rsidRDefault="00DB19BA" w:rsidP="009770CE"/>
    <w:p w14:paraId="64830C84" w14:textId="7C352561" w:rsidR="00DB19BA" w:rsidRDefault="00DB19BA" w:rsidP="009770CE"/>
    <w:p w14:paraId="6E35F4B3" w14:textId="02E3C47E" w:rsidR="00DB19BA" w:rsidRDefault="00DB19BA" w:rsidP="009770CE"/>
    <w:p w14:paraId="472FB47E" w14:textId="77777777" w:rsidR="00DB19BA" w:rsidRDefault="00DB19BA" w:rsidP="009770CE"/>
    <w:p w14:paraId="162F9FE8" w14:textId="22E5FFB7" w:rsidR="00DB19BA" w:rsidRDefault="00196536" w:rsidP="009770CE">
      <w:r>
        <w:rPr>
          <w:noProof/>
        </w:rPr>
        <w:pict w14:anchorId="1465E698">
          <v:shape id="_x0000_s2299" type="#_x0000_t202" style="position:absolute;margin-left:9.2pt;margin-top:58.1pt;width:84.75pt;height:22.7pt;z-index:2517099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299">
              <w:txbxContent>
                <w:p w14:paraId="5C1B17DC" w14:textId="5699B9B8" w:rsidR="00DB19BA" w:rsidRDefault="00D75B6D" w:rsidP="00D75B6D">
                  <w:pPr>
                    <w:jc w:val="center"/>
                  </w:pPr>
                  <w:r>
                    <w:t>Anschlussblock</w:t>
                  </w:r>
                </w:p>
              </w:txbxContent>
            </v:textbox>
            <w10:wrap type="square"/>
          </v:shape>
        </w:pict>
      </w:r>
    </w:p>
    <w:p w14:paraId="3B3ADD43" w14:textId="3FA14D45" w:rsidR="00DB19BA" w:rsidRDefault="00196536" w:rsidP="009770CE">
      <w:r>
        <w:rPr>
          <w:noProof/>
        </w:rPr>
        <w:pict w14:anchorId="1465E698">
          <v:shape id="_x0000_s2323" type="#_x0000_t202" style="position:absolute;margin-left:381.65pt;margin-top:58.3pt;width:92.05pt;height:36pt;z-index:251724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7pB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whz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R&#10;S7pBFgIAACgEAAAOAAAAAAAAAAAAAAAAAC4CAABkcnMvZTJvRG9jLnhtbFBLAQItABQABgAIAAAA&#10;IQBIWydy2wAAAAcBAAAPAAAAAAAAAAAAAAAAAHAEAABkcnMvZG93bnJldi54bWxQSwUGAAAAAAQA&#10;BADzAAAAeAUAAAAA&#10;">
            <v:textbox style="mso-next-textbox:#_x0000_s2323">
              <w:txbxContent>
                <w:p w14:paraId="7C3E5E3A" w14:textId="16076C51" w:rsidR="00486216" w:rsidRDefault="00486216" w:rsidP="00486216">
                  <w:pPr>
                    <w:jc w:val="center"/>
                  </w:pPr>
                  <w:r>
                    <w:t>Patronen Ventil zum Abschalten</w:t>
                  </w:r>
                </w:p>
              </w:txbxContent>
            </v:textbox>
            <w10:wrap type="square"/>
          </v:shape>
        </w:pict>
      </w:r>
      <w:r>
        <w:rPr>
          <w:noProof/>
        </w:rPr>
        <w:pict w14:anchorId="04963D75">
          <v:shape id="_x0000_s2324" type="#_x0000_t32" style="position:absolute;margin-left:317.75pt;margin-top:35.6pt;width:63.9pt;height:42.3pt;flip:x y;z-index:251725312" o:connectortype="straight">
            <v:stroke endarrow="block"/>
          </v:shape>
        </w:pict>
      </w:r>
      <w:r>
        <w:rPr>
          <w:noProof/>
        </w:rPr>
        <w:pict w14:anchorId="04963D75">
          <v:shape id="_x0000_s2308" type="#_x0000_t32" style="position:absolute;margin-left:93.95pt;margin-top:43.15pt;width:29.05pt;height:15.15pt;z-index:251717120" o:connectortype="straight">
            <v:stroke endarrow="block"/>
          </v:shape>
        </w:pict>
      </w:r>
    </w:p>
    <w:p w14:paraId="3104B63D" w14:textId="6959D053" w:rsidR="00DB19BA" w:rsidRDefault="00DB19BA" w:rsidP="009770CE"/>
    <w:p w14:paraId="74FA72C0" w14:textId="2ED4429F" w:rsidR="00DB19BA" w:rsidRDefault="00DB19BA" w:rsidP="009770CE"/>
    <w:p w14:paraId="7686B6B2" w14:textId="5693A0E5" w:rsidR="00DB19BA" w:rsidRDefault="00DB19BA" w:rsidP="009770CE"/>
    <w:p w14:paraId="2A061B30" w14:textId="77777777" w:rsidR="00DB19BA" w:rsidRDefault="00DB19BA" w:rsidP="009770CE"/>
    <w:p w14:paraId="0E79E176" w14:textId="77777777" w:rsidR="00DB19BA" w:rsidRDefault="00DB19BA" w:rsidP="009770CE"/>
    <w:p w14:paraId="32D3FE3B" w14:textId="03639429" w:rsidR="00DB19BA" w:rsidRDefault="00DB19BA" w:rsidP="009770CE"/>
    <w:p w14:paraId="27C0C8C4" w14:textId="355BD970" w:rsidR="00DB19BA" w:rsidRDefault="00DB19BA" w:rsidP="009770CE"/>
    <w:p w14:paraId="7986AC8E" w14:textId="76888541" w:rsidR="001476F6" w:rsidRDefault="000E3098" w:rsidP="009770CE">
      <w:r w:rsidRPr="000E3098">
        <w:t>Bei dieser Variante würde der Bypass entfallen und es könnten Bauteile wie O-Ringe, Einstiche und Schraubendurchgangsbohrungen eingespart werden, au</w:t>
      </w:r>
      <w:ins w:id="245" w:author="Natacha Walther" w:date="2024-03-17T23:16:00Z">
        <w:r w:rsidR="007B3172">
          <w:t>ss</w:t>
        </w:r>
      </w:ins>
      <w:del w:id="246" w:author="Natacha Walther" w:date="2024-03-17T23:16:00Z">
        <w:r w:rsidRPr="000E3098" w:rsidDel="007B3172">
          <w:delText>ß</w:delText>
        </w:r>
      </w:del>
      <w:r w:rsidRPr="000E3098">
        <w:t>erdem wäre der Anschlussblock wesentlich einfacher, da die Tieflochbohrungen entfallen. Der Nachteil wäre wahrscheinlich ein grö</w:t>
      </w:r>
      <w:ins w:id="247" w:author="Natacha Walther" w:date="2024-03-17T23:32:00Z">
        <w:r w:rsidR="00CE171B">
          <w:t>ss</w:t>
        </w:r>
      </w:ins>
      <w:del w:id="248" w:author="Natacha Walther" w:date="2024-03-17T23:32:00Z">
        <w:r w:rsidRPr="000E3098" w:rsidDel="00CE171B">
          <w:delText>ß</w:delText>
        </w:r>
      </w:del>
      <w:r w:rsidRPr="000E3098">
        <w:t xml:space="preserve">erer Montageaufwand, der aber im Vergleich zu den möglichen Kosteneinsparungen bei den Fertigungsteilen vernachlässigt werden kann. Aus diesem Grund wurde beschlossen, diese Variante weiter zu verfolgen. </w:t>
      </w:r>
      <w:r w:rsidR="00E677BC">
        <w:br w:type="page"/>
      </w:r>
    </w:p>
    <w:p w14:paraId="448A368B" w14:textId="48812A04" w:rsidR="000869DB" w:rsidRDefault="00A16A41" w:rsidP="00A16A41">
      <w:r w:rsidRPr="00A16A41">
        <w:lastRenderedPageBreak/>
        <w:t>Mit dem neuen Grundkorbkonzept ist man nun wesentlich freier in der Platzierung des Ventils. Aus diesem Grund wurde entschieden, das Ventil so tief wie möglich zu platzieren</w:t>
      </w:r>
      <w:ins w:id="249" w:author="Natacha Walther" w:date="2024-03-17T23:17:00Z">
        <w:r w:rsidR="007B3172">
          <w:t>, d</w:t>
        </w:r>
      </w:ins>
      <w:del w:id="250" w:author="Natacha Walther" w:date="2024-03-17T23:17:00Z">
        <w:r w:rsidRPr="00A16A41" w:rsidDel="007B3172">
          <w:delText>. D</w:delText>
        </w:r>
      </w:del>
      <w:r w:rsidRPr="00A16A41">
        <w:t xml:space="preserve">amit sich die Verschlauchung möglichst ungehindert an die Einheit anpassen kann. Es </w:t>
      </w:r>
      <w:del w:id="251" w:author="Natacha Walther" w:date="2024-03-17T23:22:00Z">
        <w:r w:rsidRPr="00A16A41" w:rsidDel="00606E56">
          <w:delText xml:space="preserve">durfte </w:delText>
        </w:r>
      </w:del>
      <w:ins w:id="252" w:author="Natacha Walther" w:date="2024-03-17T23:22:00Z">
        <w:r w:rsidR="00606E56">
          <w:t>darf</w:t>
        </w:r>
        <w:r w:rsidR="00606E56" w:rsidRPr="00A16A41">
          <w:t xml:space="preserve"> </w:t>
        </w:r>
      </w:ins>
      <w:r w:rsidRPr="00A16A41">
        <w:t>aber auch nicht zu tief sein, da man sonst den Gitterrost nicht mehr entfernen kann.</w:t>
      </w:r>
    </w:p>
    <w:p w14:paraId="01B33071" w14:textId="02EF399F" w:rsidR="00A16A41" w:rsidRDefault="00A16A41" w:rsidP="000869DB"/>
    <w:p w14:paraId="055B4419" w14:textId="67DF1443" w:rsidR="000869DB" w:rsidRDefault="000869DB" w:rsidP="000869DB"/>
    <w:p w14:paraId="28162037" w14:textId="74193344" w:rsidR="00A16A41" w:rsidRDefault="00A16A41">
      <w:r>
        <w:rPr>
          <w:noProof/>
        </w:rPr>
        <w:drawing>
          <wp:anchor distT="0" distB="0" distL="114300" distR="114300" simplePos="0" relativeHeight="251556352" behindDoc="1" locked="0" layoutInCell="1" allowOverlap="1" wp14:anchorId="3D84E5D4" wp14:editId="589E6E12">
            <wp:simplePos x="0" y="0"/>
            <wp:positionH relativeFrom="column">
              <wp:posOffset>872723</wp:posOffset>
            </wp:positionH>
            <wp:positionV relativeFrom="paragraph">
              <wp:posOffset>108585</wp:posOffset>
            </wp:positionV>
            <wp:extent cx="4256405" cy="2549525"/>
            <wp:effectExtent l="0" t="0" r="0" b="0"/>
            <wp:wrapTight wrapText="bothSides">
              <wp:wrapPolygon edited="0">
                <wp:start x="0" y="0"/>
                <wp:lineTo x="0" y="21466"/>
                <wp:lineTo x="21461" y="21466"/>
                <wp:lineTo x="21461"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56405" cy="2549525"/>
                    </a:xfrm>
                    <a:prstGeom prst="rect">
                      <a:avLst/>
                    </a:prstGeom>
                  </pic:spPr>
                </pic:pic>
              </a:graphicData>
            </a:graphic>
            <wp14:sizeRelH relativeFrom="margin">
              <wp14:pctWidth>0</wp14:pctWidth>
            </wp14:sizeRelH>
            <wp14:sizeRelV relativeFrom="margin">
              <wp14:pctHeight>0</wp14:pctHeight>
            </wp14:sizeRelV>
          </wp:anchor>
        </w:drawing>
      </w:r>
    </w:p>
    <w:p w14:paraId="056FE7E7" w14:textId="65BB3E34" w:rsidR="00486216" w:rsidRDefault="00196536">
      <w:r>
        <w:rPr>
          <w:noProof/>
        </w:rPr>
        <w:pict w14:anchorId="68906288">
          <v:shape id="_x0000_s2321" type="#_x0000_t202" style="position:absolute;margin-left:76.1pt;margin-top:16.35pt;width:85.2pt;height:23pt;z-index:25172224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GVxFw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n8Or4QwVZQHwgtwrF16avRogX8yVlPbVty/2MnUHFmPlgqz2I8ncY+T8Z0dk0s&#10;GV56qkuPsJKkSh44Oy7XIf2NBM7dURk3OgF+juQUM7Vj4n76OrHfL+106vmDr3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8SxlcRcCAAAoBAAADgAAAAAAAAAAAAAAAAAuAgAAZHJzL2Uyb0RvYy54bWxQSwECLQAUAAYACAAA&#10;ACEASFsnctsAAAAHAQAADwAAAAAAAAAAAAAAAABxBAAAZHJzL2Rvd25yZXYueG1sUEsFBgAAAAAE&#10;AAQA8wAAAHkFAAAAAA==&#10;">
            <v:textbox style="mso-next-textbox:#_x0000_s2321">
              <w:txbxContent>
                <w:p w14:paraId="104078B0" w14:textId="32FE0B28" w:rsidR="00A16A41" w:rsidRDefault="00A16A41">
                  <w:r>
                    <w:t>Vorherige höhe</w:t>
                  </w:r>
                </w:p>
              </w:txbxContent>
            </v:textbox>
            <w10:wrap type="square"/>
          </v:shape>
        </w:pict>
      </w:r>
      <w:r>
        <w:rPr>
          <w:noProof/>
        </w:rPr>
        <w:pict w14:anchorId="66258D90">
          <v:shape id="_x0000_s2322" type="#_x0000_t32" style="position:absolute;margin-left:161.3pt;margin-top:27pt;width:40.75pt;height:91.75pt;z-index:251723264" o:connectortype="straight">
            <v:stroke endarrow="block"/>
          </v:shape>
        </w:pict>
      </w:r>
      <w:r>
        <w:rPr>
          <w:noProof/>
        </w:rPr>
        <w:pict w14:anchorId="5E11EC0F">
          <v:shape id="_x0000_s2320" type="#_x0000_t32" style="position:absolute;margin-left:68.3pt;margin-top:118.7pt;width:321.85pt;height:.05pt;z-index:251721216" o:connectortype="straight" strokecolor="red" strokeweight="1pt"/>
        </w:pict>
      </w:r>
      <w:r w:rsidR="00A16A41">
        <w:rPr>
          <w:noProof/>
        </w:rPr>
        <w:drawing>
          <wp:anchor distT="0" distB="0" distL="114300" distR="114300" simplePos="0" relativeHeight="251575808" behindDoc="1" locked="0" layoutInCell="1" allowOverlap="1" wp14:anchorId="0ED93BA0" wp14:editId="3B2939D9">
            <wp:simplePos x="0" y="0"/>
            <wp:positionH relativeFrom="column">
              <wp:posOffset>870170</wp:posOffset>
            </wp:positionH>
            <wp:positionV relativeFrom="paragraph">
              <wp:posOffset>3088109</wp:posOffset>
            </wp:positionV>
            <wp:extent cx="4100830" cy="2431415"/>
            <wp:effectExtent l="0" t="0" r="0" b="0"/>
            <wp:wrapTight wrapText="bothSides">
              <wp:wrapPolygon edited="0">
                <wp:start x="0" y="0"/>
                <wp:lineTo x="0" y="21493"/>
                <wp:lineTo x="21473" y="21493"/>
                <wp:lineTo x="21473"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100830" cy="2431415"/>
                    </a:xfrm>
                    <a:prstGeom prst="rect">
                      <a:avLst/>
                    </a:prstGeom>
                  </pic:spPr>
                </pic:pic>
              </a:graphicData>
            </a:graphic>
            <wp14:sizeRelH relativeFrom="margin">
              <wp14:pctWidth>0</wp14:pctWidth>
            </wp14:sizeRelH>
            <wp14:sizeRelV relativeFrom="margin">
              <wp14:pctHeight>0</wp14:pctHeight>
            </wp14:sizeRelV>
          </wp:anchor>
        </w:drawing>
      </w:r>
      <w:r w:rsidR="001476F6">
        <w:br w:type="page"/>
      </w:r>
    </w:p>
    <w:p w14:paraId="71485158" w14:textId="78BA8E0E" w:rsidR="005C0649" w:rsidRDefault="00504C02">
      <w:r>
        <w:rPr>
          <w:noProof/>
        </w:rPr>
        <w:lastRenderedPageBreak/>
        <w:drawing>
          <wp:anchor distT="0" distB="0" distL="114300" distR="114300" simplePos="0" relativeHeight="251588096" behindDoc="1" locked="0" layoutInCell="1" allowOverlap="1" wp14:anchorId="191FB3EB" wp14:editId="0E75C025">
            <wp:simplePos x="0" y="0"/>
            <wp:positionH relativeFrom="column">
              <wp:posOffset>2824480</wp:posOffset>
            </wp:positionH>
            <wp:positionV relativeFrom="paragraph">
              <wp:posOffset>-70697</wp:posOffset>
            </wp:positionV>
            <wp:extent cx="3512185" cy="2880995"/>
            <wp:effectExtent l="0" t="0" r="0" b="0"/>
            <wp:wrapTight wrapText="bothSides">
              <wp:wrapPolygon edited="0">
                <wp:start x="0" y="0"/>
                <wp:lineTo x="0" y="21424"/>
                <wp:lineTo x="21440" y="21424"/>
                <wp:lineTo x="21440"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12185" cy="2880995"/>
                    </a:xfrm>
                    <a:prstGeom prst="rect">
                      <a:avLst/>
                    </a:prstGeom>
                  </pic:spPr>
                </pic:pic>
              </a:graphicData>
            </a:graphic>
            <wp14:sizeRelH relativeFrom="margin">
              <wp14:pctWidth>0</wp14:pctWidth>
            </wp14:sizeRelH>
            <wp14:sizeRelV relativeFrom="margin">
              <wp14:pctHeight>0</wp14:pctHeight>
            </wp14:sizeRelV>
          </wp:anchor>
        </w:drawing>
      </w:r>
      <w:r w:rsidRPr="00504C02">
        <w:t>Die Rohre zwischen den beiden Blöcken weisen in der Regel eine gro</w:t>
      </w:r>
      <w:r>
        <w:t>ss</w:t>
      </w:r>
      <w:r w:rsidRPr="00504C02">
        <w:t>e Toleranz auf. Aus diesem Grund wurde beschlossen, Langlöcher zu verwenden. Au</w:t>
      </w:r>
      <w:r>
        <w:t>ss</w:t>
      </w:r>
      <w:r w:rsidRPr="00504C02">
        <w:t>erdem wurde darauf geachtet, dass für beide Seiten das gleiche Seitenblech verwendet werden kann. Dies spart Kosten und erleichtert die Montage.</w:t>
      </w:r>
      <w:r>
        <w:t xml:space="preserve"> </w:t>
      </w:r>
    </w:p>
    <w:p w14:paraId="198B06E9" w14:textId="68158DB4" w:rsidR="005C0649" w:rsidRDefault="005C0649"/>
    <w:p w14:paraId="38001797" w14:textId="77777777" w:rsidR="005C0649" w:rsidRDefault="005C0649"/>
    <w:p w14:paraId="6C5F28E7" w14:textId="77777777" w:rsidR="005C0649" w:rsidRDefault="005C0649"/>
    <w:p w14:paraId="3BB44926" w14:textId="77777777" w:rsidR="005C0649" w:rsidRDefault="005C0649"/>
    <w:p w14:paraId="20B4959C" w14:textId="371A72D2" w:rsidR="005C0649" w:rsidRDefault="005C0649"/>
    <w:p w14:paraId="00457E12" w14:textId="1C742593" w:rsidR="005C0649" w:rsidRDefault="005C0649">
      <w:r>
        <w:rPr>
          <w:noProof/>
        </w:rPr>
        <w:drawing>
          <wp:anchor distT="0" distB="0" distL="114300" distR="114300" simplePos="0" relativeHeight="251589120" behindDoc="1" locked="0" layoutInCell="1" allowOverlap="1" wp14:anchorId="1BC3E86B" wp14:editId="5659030A">
            <wp:simplePos x="0" y="0"/>
            <wp:positionH relativeFrom="column">
              <wp:posOffset>590339</wp:posOffset>
            </wp:positionH>
            <wp:positionV relativeFrom="paragraph">
              <wp:posOffset>251672</wp:posOffset>
            </wp:positionV>
            <wp:extent cx="5372735" cy="1311910"/>
            <wp:effectExtent l="0" t="0" r="0" b="0"/>
            <wp:wrapTight wrapText="bothSides">
              <wp:wrapPolygon edited="0">
                <wp:start x="0" y="0"/>
                <wp:lineTo x="0" y="21328"/>
                <wp:lineTo x="21521" y="21328"/>
                <wp:lineTo x="21521"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2735" cy="1311910"/>
                    </a:xfrm>
                    <a:prstGeom prst="rect">
                      <a:avLst/>
                    </a:prstGeom>
                  </pic:spPr>
                </pic:pic>
              </a:graphicData>
            </a:graphic>
            <wp14:sizeRelH relativeFrom="margin">
              <wp14:pctWidth>0</wp14:pctWidth>
            </wp14:sizeRelH>
            <wp14:sizeRelV relativeFrom="margin">
              <wp14:pctHeight>0</wp14:pctHeight>
            </wp14:sizeRelV>
          </wp:anchor>
        </w:drawing>
      </w:r>
    </w:p>
    <w:p w14:paraId="3FDB0191" w14:textId="3FB4F6FD" w:rsidR="005C0649" w:rsidRDefault="005C0649"/>
    <w:p w14:paraId="28E00DA0" w14:textId="0A8BF29C" w:rsidR="005C0649" w:rsidRDefault="005C0649"/>
    <w:p w14:paraId="217387E8" w14:textId="4448A8C4" w:rsidR="005C0649" w:rsidRDefault="005C0649"/>
    <w:p w14:paraId="525A7124" w14:textId="6BD48DDB" w:rsidR="005C0649" w:rsidRDefault="005C0649"/>
    <w:p w14:paraId="4086AEB0" w14:textId="77777777" w:rsidR="005C0649" w:rsidRDefault="005C0649"/>
    <w:p w14:paraId="458FB18D" w14:textId="43717963" w:rsidR="005C0649" w:rsidRDefault="005C0649"/>
    <w:p w14:paraId="35EF6D23" w14:textId="734AB1B0" w:rsidR="005C0649" w:rsidRDefault="005C0649">
      <w:r>
        <w:rPr>
          <w:noProof/>
        </w:rPr>
        <w:drawing>
          <wp:anchor distT="0" distB="0" distL="114300" distR="114300" simplePos="0" relativeHeight="251590144" behindDoc="1" locked="0" layoutInCell="1" allowOverlap="1" wp14:anchorId="4815579F" wp14:editId="2FD667EE">
            <wp:simplePos x="0" y="0"/>
            <wp:positionH relativeFrom="column">
              <wp:posOffset>3841750</wp:posOffset>
            </wp:positionH>
            <wp:positionV relativeFrom="paragraph">
              <wp:posOffset>33444</wp:posOffset>
            </wp:positionV>
            <wp:extent cx="2402205" cy="2886710"/>
            <wp:effectExtent l="0" t="0" r="0" b="0"/>
            <wp:wrapTight wrapText="bothSides">
              <wp:wrapPolygon edited="0">
                <wp:start x="0" y="0"/>
                <wp:lineTo x="0" y="21524"/>
                <wp:lineTo x="21412" y="21524"/>
                <wp:lineTo x="21412"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02205" cy="2886710"/>
                    </a:xfrm>
                    <a:prstGeom prst="rect">
                      <a:avLst/>
                    </a:prstGeom>
                  </pic:spPr>
                </pic:pic>
              </a:graphicData>
            </a:graphic>
            <wp14:sizeRelH relativeFrom="margin">
              <wp14:pctWidth>0</wp14:pctWidth>
            </wp14:sizeRelH>
            <wp14:sizeRelV relativeFrom="margin">
              <wp14:pctHeight>0</wp14:pctHeight>
            </wp14:sizeRelV>
          </wp:anchor>
        </w:drawing>
      </w:r>
    </w:p>
    <w:p w14:paraId="5D7B7EC5" w14:textId="28EF2BF3" w:rsidR="001476F6" w:rsidRDefault="00196536">
      <w:r>
        <w:rPr>
          <w:noProof/>
        </w:rPr>
        <w:pict w14:anchorId="70C1E046">
          <v:shape id="_x0000_s2326" type="#_x0000_t32" style="position:absolute;margin-left:277.05pt;margin-top:109.3pt;width:149.4pt;height:1in;flip:y;z-index:251727360" o:connectortype="straight">
            <v:stroke endarrow="block"/>
          </v:shape>
        </w:pict>
      </w:r>
      <w:r>
        <w:rPr>
          <w:noProof/>
        </w:rPr>
        <w:pict w14:anchorId="3CDD002F">
          <v:shape id="_x0000_s2325" type="#_x0000_t202" style="position:absolute;margin-left:154.1pt;margin-top:169.95pt;width:122.95pt;height:22.45pt;z-index:2517263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D3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">
            <v:textbox style="mso-next-textbox:#_x0000_s2325">
              <w:txbxContent>
                <w:p w14:paraId="7F84F244" w14:textId="6156B683" w:rsidR="005C0649" w:rsidRDefault="005C0649">
                  <w:r w:rsidRPr="005C0649">
                    <w:t>Versorgungsanschlüsse</w:t>
                  </w:r>
                </w:p>
              </w:txbxContent>
            </v:textbox>
            <w10:wrap type="square"/>
          </v:shape>
        </w:pict>
      </w:r>
      <w:r w:rsidR="005C0649" w:rsidRPr="005C0649">
        <w:t>Der Anschlussblock musste in der Breite noch angepasst werden, da er sonst die Versorgungsanschlüsse für die Vorschubeinheiten verdeckt hätte. Die Schrauben im Anschlussblock müssen versenkt werden, da darauf die Asi-Boxen montiert werden.</w:t>
      </w:r>
      <w:r w:rsidR="00486216">
        <w:br w:type="page"/>
      </w:r>
    </w:p>
    <w:p w14:paraId="2C193F8C" w14:textId="2D4790FA" w:rsidR="005C0649" w:rsidRDefault="005C0649" w:rsidP="005C0649">
      <w:pPr>
        <w:pStyle w:val="berschrift2"/>
      </w:pPr>
      <w:bookmarkStart w:id="253" w:name="_Toc161418957"/>
      <w:r>
        <w:lastRenderedPageBreak/>
        <w:t>Abdeckung</w:t>
      </w:r>
      <w:bookmarkEnd w:id="253"/>
    </w:p>
    <w:p w14:paraId="02438FC5" w14:textId="0C0BC8B4" w:rsidR="00D62227" w:rsidRDefault="002E61F5" w:rsidP="002E61F5">
      <w:r w:rsidRPr="002E61F5">
        <w:t>Bei der Gestaltung der Abdeckung wurde darauf geachtet, dass sie sich in optischer und funktionaler Hinsicht an das bestehende Absperrventil anlehnt.</w:t>
      </w:r>
      <w:r w:rsidR="00D62227">
        <w:t xml:space="preserve"> </w:t>
      </w:r>
    </w:p>
    <w:p w14:paraId="4DC807FB" w14:textId="4C001981" w:rsidR="00D62227" w:rsidRDefault="00196536" w:rsidP="002E61F5">
      <w:r>
        <w:rPr>
          <w:noProof/>
        </w:rPr>
        <w:pict w14:anchorId="4E8FDD42">
          <v:shape id="_x0000_s2330" type="#_x0000_t202" style="position:absolute;margin-left:137.7pt;margin-top:16.35pt;width:104.8pt;height:36.2pt;z-index:2517314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3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QhD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D&#10;/NS3FgIAACgEAAAOAAAAAAAAAAAAAAAAAC4CAABkcnMvZTJvRG9jLnhtbFBLAQItABQABgAIAAAA&#10;IQBIWydy2wAAAAcBAAAPAAAAAAAAAAAAAAAAAHAEAABkcnMvZG93bnJldi54bWxQSwUGAAAAAAQA&#10;BADzAAAAeAUAAAAA&#10;">
            <v:textbox style="mso-next-textbox:#_x0000_s2330">
              <w:txbxContent>
                <w:p w14:paraId="1C0202C0" w14:textId="1B167C9E" w:rsidR="00D62227" w:rsidRDefault="0049230E" w:rsidP="00D62227">
                  <w:r>
                    <w:t>Riffelblech</w:t>
                  </w:r>
                  <w:r w:rsidR="00D62227">
                    <w:t xml:space="preserve"> das vor Aus</w:t>
                  </w:r>
                  <w:r>
                    <w:t>rutschen sichert</w:t>
                  </w:r>
                </w:p>
              </w:txbxContent>
            </v:textbox>
            <w10:wrap type="square"/>
          </v:shape>
        </w:pict>
      </w:r>
    </w:p>
    <w:p w14:paraId="291793BA" w14:textId="63F9BF31" w:rsidR="00D62227" w:rsidRDefault="0049230E" w:rsidP="002E61F5">
      <w:r>
        <w:rPr>
          <w:noProof/>
        </w:rPr>
        <w:drawing>
          <wp:anchor distT="0" distB="0" distL="114300" distR="114300" simplePos="0" relativeHeight="251591168" behindDoc="1" locked="0" layoutInCell="1" allowOverlap="1" wp14:anchorId="593C8AB9" wp14:editId="5A634A09">
            <wp:simplePos x="0" y="0"/>
            <wp:positionH relativeFrom="column">
              <wp:posOffset>3054350</wp:posOffset>
            </wp:positionH>
            <wp:positionV relativeFrom="paragraph">
              <wp:posOffset>256914</wp:posOffset>
            </wp:positionV>
            <wp:extent cx="3430270" cy="2133600"/>
            <wp:effectExtent l="0" t="0" r="0" b="0"/>
            <wp:wrapTight wrapText="bothSides">
              <wp:wrapPolygon edited="0">
                <wp:start x="0" y="0"/>
                <wp:lineTo x="0" y="21407"/>
                <wp:lineTo x="21472" y="21407"/>
                <wp:lineTo x="21472" y="0"/>
                <wp:lineTo x="0" y="0"/>
              </wp:wrapPolygon>
            </wp:wrapTight>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11111" b="1852"/>
                    <a:stretch/>
                  </pic:blipFill>
                  <pic:spPr bwMode="auto">
                    <a:xfrm>
                      <a:off x="0" y="0"/>
                      <a:ext cx="343027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536">
        <w:rPr>
          <w:noProof/>
        </w:rPr>
        <w:pict w14:anchorId="408EF1BB">
          <v:shape id="_x0000_s2329" type="#_x0000_t32" style="position:absolute;margin-left:107.05pt;margin-top:15.05pt;width:30.65pt;height:20.15pt;flip:x;z-index:251730432;mso-position-horizontal-relative:text;mso-position-vertical-relative:text" o:connectortype="straight">
            <v:stroke endarrow="block"/>
          </v:shape>
        </w:pict>
      </w:r>
      <w:r>
        <w:rPr>
          <w:noProof/>
        </w:rPr>
        <w:drawing>
          <wp:anchor distT="0" distB="0" distL="114300" distR="114300" simplePos="0" relativeHeight="251594240" behindDoc="1" locked="0" layoutInCell="1" allowOverlap="1" wp14:anchorId="2635CAD9" wp14:editId="25A6E86B">
            <wp:simplePos x="0" y="0"/>
            <wp:positionH relativeFrom="column">
              <wp:posOffset>-122555</wp:posOffset>
            </wp:positionH>
            <wp:positionV relativeFrom="paragraph">
              <wp:posOffset>309170</wp:posOffset>
            </wp:positionV>
            <wp:extent cx="3222625" cy="2150110"/>
            <wp:effectExtent l="0" t="0" r="0" b="0"/>
            <wp:wrapTight wrapText="bothSides">
              <wp:wrapPolygon edited="0">
                <wp:start x="7916" y="0"/>
                <wp:lineTo x="2681" y="3828"/>
                <wp:lineTo x="255" y="6124"/>
                <wp:lineTo x="0" y="6890"/>
                <wp:lineTo x="0" y="13779"/>
                <wp:lineTo x="255" y="15501"/>
                <wp:lineTo x="511" y="16267"/>
                <wp:lineTo x="15450" y="19138"/>
                <wp:lineTo x="19280" y="21051"/>
                <wp:lineTo x="20557" y="21434"/>
                <wp:lineTo x="21196" y="21434"/>
                <wp:lineTo x="21451" y="19138"/>
                <wp:lineTo x="21451" y="16458"/>
                <wp:lineTo x="19408" y="13588"/>
                <wp:lineTo x="18259" y="12248"/>
                <wp:lineTo x="18004" y="11291"/>
                <wp:lineTo x="15705" y="5933"/>
                <wp:lineTo x="8683" y="0"/>
                <wp:lineTo x="7916" y="0"/>
              </wp:wrapPolygon>
            </wp:wrapTight>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BEBA8EAE-BF5A-486C-A8C5-ECC9F3942E4B}">
                          <a14:imgProps xmlns:a14="http://schemas.microsoft.com/office/drawing/2010/main">
                            <a14:imgLayer r:embed="rId103">
                              <a14:imgEffect>
                                <a14:backgroundRemoval t="2245" b="97082" l="5536" r="96735">
                                  <a14:foregroundMark x1="10433" y1="58249" x2="14620" y2="32772"/>
                                  <a14:foregroundMark x1="14620" y1="32772" x2="58268" y2="36813"/>
                                  <a14:foregroundMark x1="58268" y1="36813" x2="48687" y2="17845"/>
                                  <a14:foregroundMark x1="48687" y1="17845" x2="48048" y2="27160"/>
                                  <a14:foregroundMark x1="9723" y1="35466" x2="11356" y2="69024"/>
                                  <a14:foregroundMark x1="11356" y1="69024" x2="16962" y2="51964"/>
                                  <a14:foregroundMark x1="9936" y1="34231" x2="6955" y2="60606"/>
                                  <a14:foregroundMark x1="6955" y1="60606" x2="9439" y2="72503"/>
                                  <a14:foregroundMark x1="90916" y1="73288" x2="85593" y2="94052"/>
                                  <a14:foregroundMark x1="85593" y1="94052" x2="84386" y2="90123"/>
                                  <a14:foregroundMark x1="94890" y1="74074" x2="96877" y2="96857"/>
                                  <a14:foregroundMark x1="96877" y1="96857" x2="97090" y2="97306"/>
                                  <a14:foregroundMark x1="37828" y1="14927" x2="33641" y2="13019"/>
                                  <a14:foregroundMark x1="38112" y1="7856" x2="19872" y2="21549"/>
                                  <a14:foregroundMark x1="19872" y1="21549" x2="46700" y2="7856"/>
                                  <a14:foregroundMark x1="46700" y1="7856" x2="32789" y2="23793"/>
                                  <a14:foregroundMark x1="32789" y1="23793" x2="49255" y2="19192"/>
                                  <a14:foregroundMark x1="49255" y1="19192" x2="60256" y2="28395"/>
                                  <a14:foregroundMark x1="50319" y1="12570" x2="66714" y2="29966"/>
                                  <a14:foregroundMark x1="68701" y1="50056" x2="81760" y2="58698"/>
                                  <a14:foregroundMark x1="81760" y1="58698" x2="81689" y2="60606"/>
                                  <a14:foregroundMark x1="82399" y1="55107" x2="75160" y2="42536"/>
                                  <a14:foregroundMark x1="77218" y1="62626" x2="76224" y2="63412"/>
                                  <a14:foregroundMark x1="13698" y1="24579" x2="6600" y2="46128"/>
                                  <a14:foregroundMark x1="6600" y1="46128" x2="6742" y2="67789"/>
                                  <a14:foregroundMark x1="5678" y1="43883" x2="14336" y2="25253"/>
                                  <a14:foregroundMark x1="14336" y1="25253" x2="13272" y2="26038"/>
                                  <a14:foregroundMark x1="75373" y1="57464" x2="76366" y2="59147"/>
                                  <a14:foregroundMark x1="70546" y1="29405" x2="69269" y2="29630"/>
                                  <a14:foregroundMark x1="40880" y1="3255" x2="41945" y2="2245"/>
                                  <a14:foregroundMark x1="17459" y1="19304" x2="30660" y2="27273"/>
                                  <a14:foregroundMark x1="30660" y1="27273" x2="25621" y2="21437"/>
                                  <a14:foregroundMark x1="13130" y1="25028" x2="6104" y2="44781"/>
                                  <a14:foregroundMark x1="6104" y1="44781" x2="7736" y2="69473"/>
                                  <a14:foregroundMark x1="12278" y1="25477" x2="7594" y2="32211"/>
                                  <a14:foregroundMark x1="7168" y1="31538" x2="5536" y2="49719"/>
                                  <a14:foregroundMark x1="67353" y1="51515" x2="70405" y2="54994"/>
                                </a14:backgroundRemoval>
                              </a14:imgEffect>
                            </a14:imgLayer>
                          </a14:imgProps>
                        </a:ext>
                        <a:ext uri="{28A0092B-C50C-407E-A947-70E740481C1C}">
                          <a14:useLocalDpi xmlns:a14="http://schemas.microsoft.com/office/drawing/2010/main" val="0"/>
                        </a:ext>
                      </a:extLst>
                    </a:blip>
                    <a:srcRect l="5229"/>
                    <a:stretch/>
                  </pic:blipFill>
                  <pic:spPr bwMode="auto">
                    <a:xfrm>
                      <a:off x="0" y="0"/>
                      <a:ext cx="3222625" cy="215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B111D34" w14:textId="3C9AE1C7" w:rsidR="00D62227" w:rsidRDefault="00D62227" w:rsidP="002E61F5"/>
    <w:p w14:paraId="565C07C9" w14:textId="586B8B05" w:rsidR="00D62227" w:rsidRDefault="00D62227" w:rsidP="002E61F5"/>
    <w:p w14:paraId="5428B388" w14:textId="7E220ACD" w:rsidR="00D62227" w:rsidRDefault="00D62227" w:rsidP="002E61F5"/>
    <w:p w14:paraId="12D25361" w14:textId="530C0D1D" w:rsidR="00D62227" w:rsidRDefault="00D62227" w:rsidP="002E61F5"/>
    <w:p w14:paraId="7C72FD39" w14:textId="36E4D0F6" w:rsidR="00D62227" w:rsidRDefault="00196536" w:rsidP="002E61F5">
      <w:r>
        <w:rPr>
          <w:noProof/>
        </w:rPr>
        <w:pict w14:anchorId="4E8FDD42">
          <v:shape id="_x0000_s2327" type="#_x0000_t202" style="position:absolute;margin-left:256.3pt;margin-top:7.95pt;width:113.75pt;height:36.2pt;z-index:251728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3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QhDBVlAfCC3CsXXpq9GiBfzJWU9tW3L/YydQcWY+WCrPYjydxj5PxnR2TSwZ&#10;XnqqS4+wkqRKHjg7Ltch/Y0Ezt1RGTc6AX6O5BQztWPifvo6sd8v7XTq+YOvfg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D&#10;/NS3FgIAACgEAAAOAAAAAAAAAAAAAAAAAC4CAABkcnMvZTJvRG9jLnhtbFBLAQItABQABgAIAAAA&#10;IQBIWydy2wAAAAcBAAAPAAAAAAAAAAAAAAAAAHAEAABkcnMvZG93bnJldi54bWxQSwUGAAAAAAQA&#10;BADzAAAAeAUAAAAA&#10;">
            <v:textbox style="mso-next-textbox:#_x0000_s2327">
              <w:txbxContent>
                <w:p w14:paraId="17738BC9" w14:textId="36286DED" w:rsidR="00D62227" w:rsidRDefault="00D62227">
                  <w:r>
                    <w:t>Abstützblech das Justiert werden kann</w:t>
                  </w:r>
                </w:p>
              </w:txbxContent>
            </v:textbox>
            <w10:wrap type="square"/>
          </v:shape>
        </w:pict>
      </w:r>
      <w:r>
        <w:rPr>
          <w:noProof/>
        </w:rPr>
        <w:pict w14:anchorId="408EF1BB">
          <v:shape id="_x0000_s2328" type="#_x0000_t32" style="position:absolute;margin-left:370.05pt;margin-top:13.95pt;width:26pt;height:12.8pt;flip:y;z-index:251729408" o:connectortype="straight">
            <v:stroke endarrow="block"/>
          </v:shape>
        </w:pict>
      </w:r>
    </w:p>
    <w:p w14:paraId="033A1BD7" w14:textId="25937FCC" w:rsidR="00D62227" w:rsidRDefault="00D62227" w:rsidP="002E61F5"/>
    <w:p w14:paraId="489B0CDC" w14:textId="77777777" w:rsidR="00EF45F1" w:rsidRDefault="00EF45F1" w:rsidP="002E61F5"/>
    <w:p w14:paraId="7FAF0E33" w14:textId="394C8BC6" w:rsidR="0050349E" w:rsidRDefault="0050349E" w:rsidP="002E61F5">
      <w:r>
        <w:rPr>
          <w:noProof/>
        </w:rPr>
        <w:drawing>
          <wp:anchor distT="0" distB="0" distL="114300" distR="114300" simplePos="0" relativeHeight="251634176" behindDoc="1" locked="0" layoutInCell="1" allowOverlap="1" wp14:anchorId="2DE3942C" wp14:editId="7E4A876C">
            <wp:simplePos x="0" y="0"/>
            <wp:positionH relativeFrom="column">
              <wp:posOffset>-433167</wp:posOffset>
            </wp:positionH>
            <wp:positionV relativeFrom="paragraph">
              <wp:posOffset>1031142</wp:posOffset>
            </wp:positionV>
            <wp:extent cx="3302635" cy="2710180"/>
            <wp:effectExtent l="0" t="0" r="0" b="0"/>
            <wp:wrapTight wrapText="bothSides">
              <wp:wrapPolygon edited="0">
                <wp:start x="0" y="0"/>
                <wp:lineTo x="0" y="21408"/>
                <wp:lineTo x="21430" y="21408"/>
                <wp:lineTo x="21430" y="0"/>
                <wp:lineTo x="0" y="0"/>
              </wp:wrapPolygon>
            </wp:wrapTight>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02635" cy="2710180"/>
                    </a:xfrm>
                    <a:prstGeom prst="rect">
                      <a:avLst/>
                    </a:prstGeom>
                  </pic:spPr>
                </pic:pic>
              </a:graphicData>
            </a:graphic>
            <wp14:sizeRelH relativeFrom="margin">
              <wp14:pctWidth>0</wp14:pctWidth>
            </wp14:sizeRelH>
            <wp14:sizeRelV relativeFrom="margin">
              <wp14:pctHeight>0</wp14:pctHeight>
            </wp14:sizeRelV>
          </wp:anchor>
        </w:drawing>
      </w:r>
      <w:r w:rsidR="00D62227" w:rsidRPr="00D62227">
        <w:t>Im Gegensatz zu den Absperrventilen befinden sich die ASI-Boxen an der Vorderseite</w:t>
      </w:r>
      <w:r w:rsidR="0049230E">
        <w:t xml:space="preserve"> des Ventils, an der </w:t>
      </w:r>
      <w:r w:rsidR="00D62227" w:rsidRPr="00D62227">
        <w:t>Anschlussplatte. Um die nach vorne ragendem Kabel zu verbergen, wurde auch im vorderen Bereich eine Abdeckung angebracht.</w:t>
      </w:r>
      <w:r w:rsidR="0049230E" w:rsidRPr="0049230E">
        <w:rPr>
          <w:noProof/>
        </w:rPr>
        <w:t xml:space="preserve"> </w:t>
      </w:r>
    </w:p>
    <w:p w14:paraId="6F8F4349" w14:textId="1190113C" w:rsidR="0050349E" w:rsidRDefault="00A5468D" w:rsidP="002E61F5">
      <w:pPr>
        <w:rPr>
          <w:noProof/>
        </w:rPr>
      </w:pPr>
      <w:r>
        <w:rPr>
          <w:noProof/>
        </w:rPr>
        <w:drawing>
          <wp:anchor distT="0" distB="0" distL="114300" distR="114300" simplePos="0" relativeHeight="251598336" behindDoc="1" locked="0" layoutInCell="1" allowOverlap="1" wp14:anchorId="64A70B57" wp14:editId="5A804391">
            <wp:simplePos x="0" y="0"/>
            <wp:positionH relativeFrom="column">
              <wp:posOffset>2881342</wp:posOffset>
            </wp:positionH>
            <wp:positionV relativeFrom="paragraph">
              <wp:posOffset>446405</wp:posOffset>
            </wp:positionV>
            <wp:extent cx="3495675" cy="2705735"/>
            <wp:effectExtent l="0" t="0" r="0" b="0"/>
            <wp:wrapTight wrapText="bothSides">
              <wp:wrapPolygon edited="0">
                <wp:start x="0" y="0"/>
                <wp:lineTo x="0" y="21443"/>
                <wp:lineTo x="21541" y="21443"/>
                <wp:lineTo x="21541"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95675" cy="2705735"/>
                    </a:xfrm>
                    <a:prstGeom prst="rect">
                      <a:avLst/>
                    </a:prstGeom>
                  </pic:spPr>
                </pic:pic>
              </a:graphicData>
            </a:graphic>
            <wp14:sizeRelH relativeFrom="margin">
              <wp14:pctWidth>0</wp14:pctWidth>
            </wp14:sizeRelH>
            <wp14:sizeRelV relativeFrom="margin">
              <wp14:pctHeight>0</wp14:pctHeight>
            </wp14:sizeRelV>
          </wp:anchor>
        </w:drawing>
      </w:r>
    </w:p>
    <w:p w14:paraId="56373AF1" w14:textId="77777777" w:rsidR="0050349E" w:rsidRDefault="0050349E" w:rsidP="002E61F5">
      <w:pPr>
        <w:rPr>
          <w:noProof/>
        </w:rPr>
      </w:pPr>
    </w:p>
    <w:p w14:paraId="26812A7E" w14:textId="77777777" w:rsidR="005051A9" w:rsidRDefault="005051A9" w:rsidP="002E61F5"/>
    <w:p w14:paraId="6FE28098" w14:textId="77777777" w:rsidR="005051A9" w:rsidRDefault="00D75B6D" w:rsidP="005051A9">
      <w:pPr>
        <w:pStyle w:val="berschrift2"/>
      </w:pPr>
      <w:r>
        <w:br w:type="page"/>
      </w:r>
      <w:bookmarkStart w:id="254" w:name="_Toc161418958"/>
      <w:r w:rsidR="005051A9">
        <w:lastRenderedPageBreak/>
        <w:t xml:space="preserve">Umbau von </w:t>
      </w:r>
      <w:r w:rsidR="005051A9" w:rsidRPr="002D155A">
        <w:t xml:space="preserve">4.07.004-45 </w:t>
      </w:r>
      <w:r w:rsidR="005051A9">
        <w:t>zu -</w:t>
      </w:r>
      <w:r w:rsidR="005051A9" w:rsidRPr="002D155A">
        <w:t>46</w:t>
      </w:r>
      <w:bookmarkEnd w:id="254"/>
      <w:r w:rsidR="005051A9">
        <w:t xml:space="preserve"> </w:t>
      </w:r>
    </w:p>
    <w:p w14:paraId="6C25BEDF" w14:textId="77777777" w:rsidR="00D2147B" w:rsidRDefault="00D2147B" w:rsidP="00D2147B">
      <w:r>
        <w:t>Das Ventil ist so aufgebaut, dass jeder Ventilblock alle Funktionen ausführen kann. Folgende Funktionen sind möglich:</w:t>
      </w:r>
    </w:p>
    <w:p w14:paraId="51141854" w14:textId="2314BE99" w:rsidR="00D2147B" w:rsidRDefault="00D2147B" w:rsidP="00D2147B">
      <w:r>
        <w:t>Wegeventil, Drosselrückschlagventil, Druckschalter, Druckminderer und Druckverhältnisschieber</w:t>
      </w:r>
    </w:p>
    <w:p w14:paraId="7B47458F" w14:textId="0AF639D1" w:rsidR="00761F83" w:rsidRDefault="00D2147B" w:rsidP="00D2147B">
      <w:r>
        <w:t>Nicht alle Funktionen werden jedoch für alle Funktionen der Wendeeinheit benötigt, daher ist es wichtig, dass einige Funktionen überbrückt werden können. Dies ist insbesondere für den Umbau von 4.07.004-45 auf -46 wichtig. Für folgende Funktionen sind Überbrückungsalternativen erforderlich</w:t>
      </w:r>
    </w:p>
    <w:p w14:paraId="63F91C9F" w14:textId="617E45AA" w:rsidR="00D2147B" w:rsidRDefault="00D2147B" w:rsidP="00D2147B">
      <w:r w:rsidRPr="008E6221">
        <w:rPr>
          <w:b/>
          <w:bCs/>
          <w:noProof/>
        </w:rPr>
        <w:drawing>
          <wp:anchor distT="0" distB="0" distL="114300" distR="114300" simplePos="0" relativeHeight="251627008" behindDoc="1" locked="0" layoutInCell="1" allowOverlap="1" wp14:anchorId="082F516C" wp14:editId="5E34300B">
            <wp:simplePos x="0" y="0"/>
            <wp:positionH relativeFrom="column">
              <wp:posOffset>2753360</wp:posOffset>
            </wp:positionH>
            <wp:positionV relativeFrom="paragraph">
              <wp:posOffset>13623</wp:posOffset>
            </wp:positionV>
            <wp:extent cx="3505200" cy="2383155"/>
            <wp:effectExtent l="0" t="0" r="0" b="0"/>
            <wp:wrapTight wrapText="bothSides">
              <wp:wrapPolygon edited="0">
                <wp:start x="0" y="0"/>
                <wp:lineTo x="0" y="21410"/>
                <wp:lineTo x="21483" y="21410"/>
                <wp:lineTo x="21483" y="0"/>
                <wp:lineTo x="0" y="0"/>
              </wp:wrapPolygon>
            </wp:wrapTight>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05200" cy="2383155"/>
                    </a:xfrm>
                    <a:prstGeom prst="rect">
                      <a:avLst/>
                    </a:prstGeom>
                  </pic:spPr>
                </pic:pic>
              </a:graphicData>
            </a:graphic>
            <wp14:sizeRelH relativeFrom="margin">
              <wp14:pctWidth>0</wp14:pctWidth>
            </wp14:sizeRelH>
            <wp14:sizeRelV relativeFrom="margin">
              <wp14:pctHeight>0</wp14:pctHeight>
            </wp14:sizeRelV>
          </wp:anchor>
        </w:drawing>
      </w:r>
    </w:p>
    <w:p w14:paraId="2BD86A51" w14:textId="5EA455D9" w:rsidR="005051A9" w:rsidRPr="008E6221" w:rsidRDefault="008E6221" w:rsidP="005051A9">
      <w:pPr>
        <w:rPr>
          <w:b/>
          <w:bCs/>
        </w:rPr>
      </w:pPr>
      <w:r w:rsidRPr="008E6221">
        <w:rPr>
          <w:b/>
          <w:bCs/>
        </w:rPr>
        <w:t>Drucksensor</w:t>
      </w:r>
      <w:r w:rsidR="00761F83" w:rsidRPr="008E6221">
        <w:rPr>
          <w:b/>
          <w:bCs/>
          <w:noProof/>
        </w:rPr>
        <w:t xml:space="preserve"> </w:t>
      </w:r>
    </w:p>
    <w:p w14:paraId="52E52BA7" w14:textId="49B61AD1" w:rsidR="005051A9" w:rsidRDefault="00761F83" w:rsidP="005051A9">
      <w:r>
        <w:t>Anstelle der</w:t>
      </w:r>
      <w:r w:rsidR="008E6221">
        <w:t xml:space="preserve"> IFM-Drucksensoren</w:t>
      </w:r>
      <w:r>
        <w:t xml:space="preserve"> kann man</w:t>
      </w:r>
      <w:r w:rsidR="00D2147B">
        <w:t xml:space="preserve"> diesen einfach mit einem</w:t>
      </w:r>
      <w:r>
        <w:t xml:space="preserve"> verschlussstopfen </w:t>
      </w:r>
      <w:r w:rsidR="00D2147B">
        <w:t>ersetzen</w:t>
      </w:r>
      <w:r>
        <w:t>.</w:t>
      </w:r>
    </w:p>
    <w:p w14:paraId="756653A4" w14:textId="51FC9398" w:rsidR="005051A9" w:rsidRDefault="005051A9" w:rsidP="005051A9"/>
    <w:p w14:paraId="004B149D" w14:textId="77777777" w:rsidR="00761F83" w:rsidRDefault="00761F83" w:rsidP="005051A9"/>
    <w:p w14:paraId="6E6B0470" w14:textId="77777777" w:rsidR="00761F83" w:rsidRDefault="00761F83" w:rsidP="005051A9"/>
    <w:p w14:paraId="110F6420" w14:textId="77777777" w:rsidR="00761F83" w:rsidRDefault="00761F83" w:rsidP="005051A9"/>
    <w:p w14:paraId="6A9656EE" w14:textId="77777777" w:rsidR="00761F83" w:rsidRDefault="00761F83" w:rsidP="005051A9"/>
    <w:p w14:paraId="095E988D" w14:textId="77777777" w:rsidR="00761F83" w:rsidRDefault="00761F83" w:rsidP="005051A9"/>
    <w:p w14:paraId="145BACBB" w14:textId="77777777" w:rsidR="00761F83" w:rsidRDefault="00761F83" w:rsidP="005051A9"/>
    <w:p w14:paraId="0234303E" w14:textId="783AC493" w:rsidR="00761F83" w:rsidRDefault="00761F83" w:rsidP="005051A9">
      <w:r>
        <w:rPr>
          <w:noProof/>
        </w:rPr>
        <w:drawing>
          <wp:anchor distT="0" distB="0" distL="114300" distR="114300" simplePos="0" relativeHeight="251609600" behindDoc="1" locked="0" layoutInCell="1" allowOverlap="1" wp14:anchorId="4AFFD753" wp14:editId="4A2A0BC4">
            <wp:simplePos x="0" y="0"/>
            <wp:positionH relativeFrom="column">
              <wp:posOffset>2663190</wp:posOffset>
            </wp:positionH>
            <wp:positionV relativeFrom="paragraph">
              <wp:posOffset>174625</wp:posOffset>
            </wp:positionV>
            <wp:extent cx="3435350" cy="3416935"/>
            <wp:effectExtent l="0" t="0" r="0" b="0"/>
            <wp:wrapTight wrapText="bothSides">
              <wp:wrapPolygon edited="0">
                <wp:start x="0" y="0"/>
                <wp:lineTo x="0" y="21435"/>
                <wp:lineTo x="21440" y="21435"/>
                <wp:lineTo x="21440" y="0"/>
                <wp:lineTo x="0" y="0"/>
              </wp:wrapPolygon>
            </wp:wrapTight>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35350" cy="3416935"/>
                    </a:xfrm>
                    <a:prstGeom prst="rect">
                      <a:avLst/>
                    </a:prstGeom>
                  </pic:spPr>
                </pic:pic>
              </a:graphicData>
            </a:graphic>
            <wp14:sizeRelH relativeFrom="margin">
              <wp14:pctWidth>0</wp14:pctWidth>
            </wp14:sizeRelH>
            <wp14:sizeRelV relativeFrom="margin">
              <wp14:pctHeight>0</wp14:pctHeight>
            </wp14:sizeRelV>
          </wp:anchor>
        </w:drawing>
      </w:r>
    </w:p>
    <w:p w14:paraId="6D230C17" w14:textId="44E72F19" w:rsidR="005051A9" w:rsidRPr="00D2147B" w:rsidRDefault="00D2147B" w:rsidP="005051A9">
      <w:pPr>
        <w:rPr>
          <w:b/>
          <w:bCs/>
        </w:rPr>
      </w:pPr>
      <w:r w:rsidRPr="00D2147B">
        <w:rPr>
          <w:b/>
          <w:bCs/>
        </w:rPr>
        <w:t>Drosselrückschlagventil</w:t>
      </w:r>
    </w:p>
    <w:p w14:paraId="76841046" w14:textId="1269A109" w:rsidR="00761F83" w:rsidRPr="00D2147B" w:rsidRDefault="00761F83" w:rsidP="005051A9">
      <w:pPr>
        <w:rPr>
          <w:b/>
          <w:bCs/>
        </w:rPr>
      </w:pPr>
      <w:r>
        <w:t xml:space="preserve">Die </w:t>
      </w:r>
      <w:r w:rsidR="00D2147B" w:rsidRPr="00D2147B">
        <w:t>Drosselrückschlagventil</w:t>
      </w:r>
      <w:r w:rsidR="00D2147B">
        <w:rPr>
          <w:b/>
          <w:bCs/>
        </w:rPr>
        <w:t xml:space="preserve"> </w:t>
      </w:r>
      <w:r>
        <w:t xml:space="preserve">kann man ebenfalls </w:t>
      </w:r>
      <w:r w:rsidR="00150C07">
        <w:t>einfach gegen Verschlussstopfen</w:t>
      </w:r>
      <w:r>
        <w:t xml:space="preserve"> austauschen.</w:t>
      </w:r>
    </w:p>
    <w:p w14:paraId="6C8853EC" w14:textId="13312340" w:rsidR="00761F83" w:rsidRDefault="00761F83" w:rsidP="005051A9"/>
    <w:p w14:paraId="73791601" w14:textId="24955E70" w:rsidR="00761F83" w:rsidRDefault="00761F83" w:rsidP="005051A9"/>
    <w:p w14:paraId="57CFEF2F" w14:textId="2C1F1296" w:rsidR="00761F83" w:rsidRDefault="00761F83" w:rsidP="005051A9"/>
    <w:p w14:paraId="2CB7F504" w14:textId="77777777" w:rsidR="00761F83" w:rsidRDefault="00761F83" w:rsidP="005051A9"/>
    <w:p w14:paraId="2429A0C2" w14:textId="15F47390" w:rsidR="00761F83" w:rsidRDefault="00761F83" w:rsidP="005051A9"/>
    <w:p w14:paraId="2F30935F" w14:textId="1C177FDC" w:rsidR="00761F83" w:rsidRDefault="00761F83" w:rsidP="005051A9"/>
    <w:p w14:paraId="023D4060" w14:textId="5FE80CB6" w:rsidR="00E677BC" w:rsidRDefault="00E677BC" w:rsidP="005051A9">
      <w:pPr>
        <w:pStyle w:val="Listenabsatz"/>
      </w:pPr>
      <w:r>
        <w:br w:type="page"/>
      </w:r>
    </w:p>
    <w:p w14:paraId="1D47DBC8" w14:textId="6A25F919" w:rsidR="00150C07" w:rsidRPr="00150C07" w:rsidRDefault="009039D3" w:rsidP="00150C07">
      <w:pPr>
        <w:rPr>
          <w:b/>
          <w:bCs/>
          <w:noProof/>
        </w:rPr>
      </w:pPr>
      <w:r w:rsidRPr="00150C07">
        <w:rPr>
          <w:b/>
          <w:bCs/>
          <w:noProof/>
        </w:rPr>
        <w:lastRenderedPageBreak/>
        <w:drawing>
          <wp:anchor distT="0" distB="0" distL="114300" distR="114300" simplePos="0" relativeHeight="251554304" behindDoc="1" locked="0" layoutInCell="1" allowOverlap="1" wp14:anchorId="27EFD5BF" wp14:editId="2051850A">
            <wp:simplePos x="0" y="0"/>
            <wp:positionH relativeFrom="column">
              <wp:posOffset>3257213</wp:posOffset>
            </wp:positionH>
            <wp:positionV relativeFrom="paragraph">
              <wp:posOffset>69124</wp:posOffset>
            </wp:positionV>
            <wp:extent cx="3181350" cy="2552065"/>
            <wp:effectExtent l="0" t="0" r="0" b="0"/>
            <wp:wrapTight wrapText="bothSides">
              <wp:wrapPolygon edited="0">
                <wp:start x="0" y="0"/>
                <wp:lineTo x="0" y="21444"/>
                <wp:lineTo x="21471" y="21444"/>
                <wp:lineTo x="21471" y="0"/>
                <wp:lineTo x="0" y="0"/>
              </wp:wrapPolygon>
            </wp:wrapTight>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81350" cy="2552065"/>
                    </a:xfrm>
                    <a:prstGeom prst="rect">
                      <a:avLst/>
                    </a:prstGeom>
                  </pic:spPr>
                </pic:pic>
              </a:graphicData>
            </a:graphic>
            <wp14:sizeRelH relativeFrom="margin">
              <wp14:pctWidth>0</wp14:pctWidth>
            </wp14:sizeRelH>
            <wp14:sizeRelV relativeFrom="margin">
              <wp14:pctHeight>0</wp14:pctHeight>
            </wp14:sizeRelV>
          </wp:anchor>
        </w:drawing>
      </w:r>
      <w:r w:rsidR="00150C07" w:rsidRPr="00150C07">
        <w:rPr>
          <w:b/>
          <w:bCs/>
          <w:noProof/>
        </w:rPr>
        <w:t xml:space="preserve">Druckverhältnisschieber </w:t>
      </w:r>
    </w:p>
    <w:p w14:paraId="035BA2A1" w14:textId="5C84B523" w:rsidR="00150C07" w:rsidRDefault="00150C07" w:rsidP="00150C07">
      <w:r>
        <w:t xml:space="preserve">Leider kann der </w:t>
      </w:r>
      <w:bookmarkStart w:id="255" w:name="_Hlk161317358"/>
      <w:r>
        <w:t xml:space="preserve">Druckverhältnisschieber </w:t>
      </w:r>
      <w:bookmarkEnd w:id="255"/>
      <w:r>
        <w:t>nicht einfach durch einen Verschlussstopfen ersetzt oder weggelassen werden, da er für seine Funktion eine Verbindung mit der Tankleitung benötigt.</w:t>
      </w:r>
    </w:p>
    <w:p w14:paraId="7C1F2C6B" w14:textId="6C87621B" w:rsidR="00761F83" w:rsidRDefault="00150C07" w:rsidP="00150C07">
      <w:r>
        <w:t>Diese Leitung verhindert ein Festsetzen des Schiebers, falls kein Hydrauliköl entlang des Schiebers strömen kann, um den Zwischenraum auszufüllen, wenn der Schieber nach oben geschoben wird.</w:t>
      </w:r>
    </w:p>
    <w:p w14:paraId="4BB90765" w14:textId="1817A4AB" w:rsidR="00FE58B1" w:rsidRDefault="00FE58B1" w:rsidP="00761F83"/>
    <w:p w14:paraId="0CE229AF" w14:textId="77777777" w:rsidR="00150C07" w:rsidRDefault="00150C07" w:rsidP="00150C07"/>
    <w:p w14:paraId="1C869258" w14:textId="77777777" w:rsidR="003565A1" w:rsidRDefault="003565A1" w:rsidP="00150C07"/>
    <w:p w14:paraId="20E44127" w14:textId="77777777" w:rsidR="009039D3" w:rsidRDefault="009039D3" w:rsidP="00150C07"/>
    <w:p w14:paraId="24016128" w14:textId="40553BCF" w:rsidR="00150C07" w:rsidRDefault="00150C07" w:rsidP="00150C07">
      <w:r>
        <w:rPr>
          <w:noProof/>
        </w:rPr>
        <w:drawing>
          <wp:anchor distT="0" distB="0" distL="114300" distR="114300" simplePos="0" relativeHeight="251628032" behindDoc="1" locked="0" layoutInCell="1" allowOverlap="1" wp14:anchorId="3580FBC8" wp14:editId="27614A12">
            <wp:simplePos x="0" y="0"/>
            <wp:positionH relativeFrom="column">
              <wp:posOffset>3467216</wp:posOffset>
            </wp:positionH>
            <wp:positionV relativeFrom="paragraph">
              <wp:posOffset>274032</wp:posOffset>
            </wp:positionV>
            <wp:extent cx="2124710" cy="3037205"/>
            <wp:effectExtent l="0" t="0" r="0" b="0"/>
            <wp:wrapTight wrapText="bothSides">
              <wp:wrapPolygon edited="0">
                <wp:start x="0" y="0"/>
                <wp:lineTo x="0" y="21406"/>
                <wp:lineTo x="21497" y="21406"/>
                <wp:lineTo x="21497" y="0"/>
                <wp:lineTo x="0" y="0"/>
              </wp:wrapPolygon>
            </wp:wrapTight>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24710" cy="3037205"/>
                    </a:xfrm>
                    <a:prstGeom prst="rect">
                      <a:avLst/>
                    </a:prstGeom>
                  </pic:spPr>
                </pic:pic>
              </a:graphicData>
            </a:graphic>
            <wp14:sizeRelH relativeFrom="margin">
              <wp14:pctWidth>0</wp14:pctWidth>
            </wp14:sizeRelH>
            <wp14:sizeRelV relativeFrom="margin">
              <wp14:pctHeight>0</wp14:pctHeight>
            </wp14:sizeRelV>
          </wp:anchor>
        </w:drawing>
      </w:r>
    </w:p>
    <w:p w14:paraId="24158BDC" w14:textId="63F8F021" w:rsidR="00FE58B1" w:rsidRDefault="00150C07" w:rsidP="00150C07">
      <w:r>
        <w:t>Anstelle des Druckreglers würde man eine Blindbuchse einfügen. Diese hat oberhalb und unterhalb einen O-Ring, der den Tankzugang abdichtet.</w:t>
      </w:r>
    </w:p>
    <w:p w14:paraId="599B668B" w14:textId="77777777" w:rsidR="003565A1" w:rsidRDefault="003565A1" w:rsidP="003565A1"/>
    <w:p w14:paraId="040A5AE8" w14:textId="2F7CDC34" w:rsidR="00150C07" w:rsidRDefault="003565A1" w:rsidP="00150C07">
      <w:r w:rsidRPr="003565A1">
        <w:t>Eine Variante ohne O-Ringe würde auch funktionieren, hätte aber eine höhere Leckage. Au</w:t>
      </w:r>
      <w:r>
        <w:t>ss</w:t>
      </w:r>
      <w:r w:rsidRPr="003565A1">
        <w:t>erdem müssten bei dieser Variante die Toleranzen wesentlich genauer sein.  Eine Nachbearbeitung der vorhandenen Schieber ist schwierig, da diese gehärtet sind.</w:t>
      </w:r>
    </w:p>
    <w:p w14:paraId="021C5B64" w14:textId="77777777" w:rsidR="003565A1" w:rsidRDefault="003565A1" w:rsidP="00150C07"/>
    <w:p w14:paraId="5852830D" w14:textId="1C4E29E9" w:rsidR="00150C07" w:rsidRDefault="00150C07" w:rsidP="00150C07">
      <w:r>
        <w:t>Damit die Blindbüchse wieder entfernt werden kann, enthält diese oberhalb noch ein M6 Innengewinde. Bei der Demontage kann eine Schraube eingeschraubt werden, um sie leichter zu entfernen.</w:t>
      </w:r>
      <w:r>
        <w:br w:type="page"/>
      </w:r>
    </w:p>
    <w:p w14:paraId="29496AF1" w14:textId="087BBF9D" w:rsidR="00FF3AB4" w:rsidRPr="00FF3AB4" w:rsidRDefault="00FF3AB4">
      <w:pPr>
        <w:rPr>
          <w:b/>
          <w:bCs/>
        </w:rPr>
      </w:pPr>
      <w:r>
        <w:rPr>
          <w:noProof/>
        </w:rPr>
        <w:lastRenderedPageBreak/>
        <w:drawing>
          <wp:anchor distT="0" distB="0" distL="114300" distR="114300" simplePos="0" relativeHeight="251629056" behindDoc="1" locked="0" layoutInCell="1" allowOverlap="1" wp14:anchorId="38835539" wp14:editId="686F0B7A">
            <wp:simplePos x="0" y="0"/>
            <wp:positionH relativeFrom="column">
              <wp:posOffset>2572632</wp:posOffset>
            </wp:positionH>
            <wp:positionV relativeFrom="paragraph">
              <wp:posOffset>173990</wp:posOffset>
            </wp:positionV>
            <wp:extent cx="3857625" cy="2487930"/>
            <wp:effectExtent l="0" t="0" r="0" b="0"/>
            <wp:wrapTight wrapText="bothSides">
              <wp:wrapPolygon edited="0">
                <wp:start x="0" y="0"/>
                <wp:lineTo x="0" y="21501"/>
                <wp:lineTo x="21547" y="21501"/>
                <wp:lineTo x="21547"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57625" cy="2487930"/>
                    </a:xfrm>
                    <a:prstGeom prst="rect">
                      <a:avLst/>
                    </a:prstGeom>
                  </pic:spPr>
                </pic:pic>
              </a:graphicData>
            </a:graphic>
            <wp14:sizeRelH relativeFrom="margin">
              <wp14:pctWidth>0</wp14:pctWidth>
            </wp14:sizeRelH>
            <wp14:sizeRelV relativeFrom="margin">
              <wp14:pctHeight>0</wp14:pctHeight>
            </wp14:sizeRelV>
          </wp:anchor>
        </w:drawing>
      </w:r>
      <w:r w:rsidRPr="00FF3AB4">
        <w:rPr>
          <w:b/>
          <w:bCs/>
        </w:rPr>
        <w:t>Druck</w:t>
      </w:r>
      <w:r>
        <w:rPr>
          <w:b/>
          <w:bCs/>
        </w:rPr>
        <w:t>reduzierung</w:t>
      </w:r>
    </w:p>
    <w:p w14:paraId="23C6D5C1" w14:textId="19B49B32" w:rsidR="00FF3AB4" w:rsidRDefault="009546B5">
      <w:r w:rsidRPr="009546B5">
        <w:t>Bei der Druckreduzierung stellt sich ein ähnliches Problem wie bisher: Da das Druckreduzierventil eine Verbindung zur Tankleitung benötigt, um den Überdruck abzulassen, muss diese Verbindung vom Druckkreis getrennt werden.</w:t>
      </w:r>
    </w:p>
    <w:p w14:paraId="784DE394" w14:textId="653AAE5E" w:rsidR="00FF3AB4" w:rsidRDefault="00FF3AB4"/>
    <w:p w14:paraId="025CF028" w14:textId="33C40066" w:rsidR="00FF3AB4" w:rsidRDefault="00FF3AB4"/>
    <w:p w14:paraId="413543D7" w14:textId="25A94B1D" w:rsidR="00FF3AB4" w:rsidRDefault="00FF3AB4"/>
    <w:p w14:paraId="14C7034F" w14:textId="3744A733" w:rsidR="005D18C8" w:rsidRDefault="005D18C8"/>
    <w:p w14:paraId="112E95D1" w14:textId="35ED84F1" w:rsidR="005D18C8" w:rsidRDefault="004358E6">
      <w:r>
        <w:rPr>
          <w:noProof/>
        </w:rPr>
        <w:drawing>
          <wp:anchor distT="0" distB="0" distL="114300" distR="114300" simplePos="0" relativeHeight="251630080" behindDoc="1" locked="0" layoutInCell="1" allowOverlap="1" wp14:anchorId="2C7051B3" wp14:editId="07182D9A">
            <wp:simplePos x="0" y="0"/>
            <wp:positionH relativeFrom="column">
              <wp:posOffset>2563640</wp:posOffset>
            </wp:positionH>
            <wp:positionV relativeFrom="paragraph">
              <wp:posOffset>50964</wp:posOffset>
            </wp:positionV>
            <wp:extent cx="3819525" cy="2354580"/>
            <wp:effectExtent l="0" t="0" r="0" b="0"/>
            <wp:wrapTight wrapText="bothSides">
              <wp:wrapPolygon edited="0">
                <wp:start x="0" y="0"/>
                <wp:lineTo x="0" y="21495"/>
                <wp:lineTo x="21546" y="21495"/>
                <wp:lineTo x="21546" y="0"/>
                <wp:lineTo x="0" y="0"/>
              </wp:wrapPolygon>
            </wp:wrapTight>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819525" cy="2354580"/>
                    </a:xfrm>
                    <a:prstGeom prst="rect">
                      <a:avLst/>
                    </a:prstGeom>
                  </pic:spPr>
                </pic:pic>
              </a:graphicData>
            </a:graphic>
            <wp14:sizeRelH relativeFrom="margin">
              <wp14:pctWidth>0</wp14:pctWidth>
            </wp14:sizeRelH>
            <wp14:sizeRelV relativeFrom="margin">
              <wp14:pctHeight>0</wp14:pctHeight>
            </wp14:sizeRelV>
          </wp:anchor>
        </w:drawing>
      </w:r>
      <w:r w:rsidR="0099278E" w:rsidRPr="0099278E">
        <w:t>Es muss ein geeigneter Verschlussstopfen hergestellt werden, der die P-Leitung von der T-Tankleitung trennt.</w:t>
      </w:r>
      <w:r w:rsidR="0099278E">
        <w:t xml:space="preserve"> </w:t>
      </w:r>
      <w:r w:rsidR="0099278E" w:rsidRPr="0099278E">
        <w:t xml:space="preserve">Leider bietet Bucher </w:t>
      </w:r>
      <w:proofErr w:type="spellStart"/>
      <w:r w:rsidR="0099278E" w:rsidRPr="0099278E">
        <w:t>Hydraulics</w:t>
      </w:r>
      <w:proofErr w:type="spellEnd"/>
      <w:r w:rsidR="0099278E" w:rsidRPr="0099278E">
        <w:t xml:space="preserve"> hierfür keine geeignete Verschraubung </w:t>
      </w:r>
      <w:proofErr w:type="spellStart"/>
      <w:r w:rsidR="0099278E" w:rsidRPr="0099278E">
        <w:t>an.</w:t>
      </w:r>
      <w:proofErr w:type="spellEnd"/>
    </w:p>
    <w:p w14:paraId="01DB653C" w14:textId="0EF2DDEB" w:rsidR="00FF3AB4" w:rsidRDefault="00FF3AB4"/>
    <w:p w14:paraId="11CEEAAD" w14:textId="5C63E56B" w:rsidR="004358E6" w:rsidRDefault="004358E6"/>
    <w:p w14:paraId="2FA09AA0" w14:textId="0D0757EA" w:rsidR="004358E6" w:rsidRDefault="004358E6"/>
    <w:p w14:paraId="4B6D4960" w14:textId="77777777" w:rsidR="004358E6" w:rsidRDefault="004358E6"/>
    <w:p w14:paraId="604BDCC2" w14:textId="5886C66D" w:rsidR="004358E6" w:rsidRDefault="004358E6"/>
    <w:p w14:paraId="779E9BD2" w14:textId="7AFB823B" w:rsidR="004358E6" w:rsidRDefault="004358E6"/>
    <w:p w14:paraId="6A6FFAAC" w14:textId="788F358D" w:rsidR="004358E6" w:rsidRDefault="00A65271">
      <w:r>
        <w:rPr>
          <w:noProof/>
        </w:rPr>
        <w:drawing>
          <wp:anchor distT="0" distB="0" distL="114300" distR="114300" simplePos="0" relativeHeight="251631104" behindDoc="1" locked="0" layoutInCell="1" allowOverlap="1" wp14:anchorId="552B5C95" wp14:editId="50F37877">
            <wp:simplePos x="0" y="0"/>
            <wp:positionH relativeFrom="column">
              <wp:posOffset>2495550</wp:posOffset>
            </wp:positionH>
            <wp:positionV relativeFrom="paragraph">
              <wp:posOffset>40005</wp:posOffset>
            </wp:positionV>
            <wp:extent cx="3861435" cy="2612390"/>
            <wp:effectExtent l="0" t="0" r="0" b="0"/>
            <wp:wrapTight wrapText="bothSides">
              <wp:wrapPolygon edited="0">
                <wp:start x="0" y="0"/>
                <wp:lineTo x="0" y="21421"/>
                <wp:lineTo x="21525" y="21421"/>
                <wp:lineTo x="21525" y="0"/>
                <wp:lineTo x="0" y="0"/>
              </wp:wrapPolygon>
            </wp:wrapTight>
            <wp:docPr id="90768854" name="Grafik 1" descr="Ein Bild, das Screenshot, r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854" name="Grafik 1" descr="Ein Bild, das Screenshot, rot, Design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61435" cy="2612390"/>
                    </a:xfrm>
                    <a:prstGeom prst="rect">
                      <a:avLst/>
                    </a:prstGeom>
                  </pic:spPr>
                </pic:pic>
              </a:graphicData>
            </a:graphic>
            <wp14:sizeRelH relativeFrom="margin">
              <wp14:pctWidth>0</wp14:pctWidth>
            </wp14:sizeRelH>
            <wp14:sizeRelV relativeFrom="margin">
              <wp14:pctHeight>0</wp14:pctHeight>
            </wp14:sizeRelV>
          </wp:anchor>
        </w:drawing>
      </w:r>
      <w:del w:id="256" w:author="Natacha Walther" w:date="2024-03-17T23:26:00Z">
        <w:r w:rsidR="0099278E" w:rsidRPr="0099278E" w:rsidDel="00606E56">
          <w:delText xml:space="preserve"> </w:delText>
        </w:r>
      </w:del>
      <w:proofErr w:type="spellStart"/>
      <w:r w:rsidR="0099278E" w:rsidRPr="0099278E">
        <w:t>Der</w:t>
      </w:r>
      <w:proofErr w:type="spellEnd"/>
      <w:r w:rsidR="0099278E" w:rsidRPr="0099278E">
        <w:t xml:space="preserve"> Verschlussstopfen ist so einfach wie möglich gehalten: zwei O-Ringe zur Abdichtung der T-Tankleitung. Durch den Verschlussstopfen wird zwar der Leitungsquerschnitt an dieser Stelle reduziert, dies sollte aber kein Problem darstellen, da in dieser Leitung nur Hydrauliköl zurückflie</w:t>
      </w:r>
      <w:r w:rsidR="0099278E">
        <w:t>ss</w:t>
      </w:r>
      <w:r w:rsidR="0099278E" w:rsidRPr="0099278E">
        <w:t>t, das als Überdruck aus der reduzierten P-Kammer abgeführt werden muss. In diesem Anwendungsfall dürfte es sich nur um eine geringe Leckage des Ventils selbst handeln.</w:t>
      </w:r>
    </w:p>
    <w:p w14:paraId="339B7182" w14:textId="77777777" w:rsidR="0099278E" w:rsidRDefault="0099278E"/>
    <w:p w14:paraId="08D88E53" w14:textId="3189444D" w:rsidR="0099278E" w:rsidRPr="0099278E" w:rsidRDefault="0099278E">
      <w:pPr>
        <w:rPr>
          <w:vertAlign w:val="superscript"/>
        </w:rPr>
      </w:pPr>
      <w:r>
        <w:t xml:space="preserve">Der übrige </w:t>
      </w:r>
      <w:r w:rsidRPr="0099278E">
        <w:t xml:space="preserve">Leitungsquerschnitt </w:t>
      </w:r>
      <w:r>
        <w:t>würde ca. 21.5mm</w:t>
      </w:r>
      <w:r>
        <w:rPr>
          <w:vertAlign w:val="superscript"/>
        </w:rPr>
        <w:t>2</w:t>
      </w:r>
      <w:r>
        <w:t xml:space="preserve"> betragen anstelle der geforderten 28.3mm</w:t>
      </w:r>
      <w:r>
        <w:rPr>
          <w:vertAlign w:val="superscript"/>
        </w:rPr>
        <w:t>2</w:t>
      </w:r>
    </w:p>
    <w:p w14:paraId="7D1223C0" w14:textId="54689D54" w:rsidR="00FF3AB4" w:rsidRDefault="00FF3AB4"/>
    <w:p w14:paraId="69849FA2" w14:textId="7F493D44" w:rsidR="00D75B6D" w:rsidRDefault="00FE58B1">
      <w:r>
        <w:br w:type="page"/>
      </w:r>
    </w:p>
    <w:p w14:paraId="7954D618" w14:textId="2D4067CC" w:rsidR="004D38A0" w:rsidRDefault="004D38A0" w:rsidP="004D38A0">
      <w:pPr>
        <w:pStyle w:val="berschrift2"/>
      </w:pPr>
      <w:bookmarkStart w:id="257" w:name="_Toc161418959"/>
      <w:r>
        <w:lastRenderedPageBreak/>
        <w:t>Verschlauchung</w:t>
      </w:r>
      <w:bookmarkEnd w:id="257"/>
    </w:p>
    <w:p w14:paraId="66CC5266" w14:textId="2712B65B" w:rsidR="0085753C" w:rsidRDefault="008D1D44" w:rsidP="00A87AE9">
      <w:pPr>
        <w:pStyle w:val="KeinLeerraum"/>
        <w:rPr>
          <w:rFonts w:eastAsiaTheme="minorHAnsi"/>
        </w:rPr>
      </w:pPr>
      <w:r>
        <w:rPr>
          <w:noProof/>
        </w:rPr>
        <w:drawing>
          <wp:anchor distT="0" distB="0" distL="114300" distR="114300" simplePos="0" relativeHeight="251647488" behindDoc="1" locked="0" layoutInCell="1" allowOverlap="1" wp14:anchorId="55655A8C" wp14:editId="071269F0">
            <wp:simplePos x="0" y="0"/>
            <wp:positionH relativeFrom="column">
              <wp:posOffset>3039614</wp:posOffset>
            </wp:positionH>
            <wp:positionV relativeFrom="paragraph">
              <wp:posOffset>61923</wp:posOffset>
            </wp:positionV>
            <wp:extent cx="2995295" cy="2562225"/>
            <wp:effectExtent l="0" t="0" r="0" b="0"/>
            <wp:wrapTight wrapText="bothSides">
              <wp:wrapPolygon edited="0">
                <wp:start x="0" y="0"/>
                <wp:lineTo x="0" y="21520"/>
                <wp:lineTo x="21431" y="21520"/>
                <wp:lineTo x="21431"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95295" cy="2562225"/>
                    </a:xfrm>
                    <a:prstGeom prst="rect">
                      <a:avLst/>
                    </a:prstGeom>
                  </pic:spPr>
                </pic:pic>
              </a:graphicData>
            </a:graphic>
            <wp14:sizeRelH relativeFrom="margin">
              <wp14:pctWidth>0</wp14:pctWidth>
            </wp14:sizeRelH>
            <wp14:sizeRelV relativeFrom="margin">
              <wp14:pctHeight>0</wp14:pctHeight>
            </wp14:sizeRelV>
          </wp:anchor>
        </w:drawing>
      </w:r>
      <w:r w:rsidRPr="008D1D44">
        <w:rPr>
          <w:rFonts w:eastAsiaTheme="minorHAnsi"/>
        </w:rPr>
        <w:t xml:space="preserve">Um sicher zu stellen, dass eine Verschlauchung möglich ist, wurde in Creo eine Verschlauchung konzeptionell entworfen, </w:t>
      </w:r>
      <w:del w:id="258" w:author="Natacha Walther" w:date="2024-03-17T23:27:00Z">
        <w:r w:rsidRPr="008D1D44" w:rsidDel="00606E56">
          <w:rPr>
            <w:rFonts w:eastAsiaTheme="minorHAnsi"/>
          </w:rPr>
          <w:delText xml:space="preserve">den </w:delText>
        </w:r>
      </w:del>
      <w:ins w:id="259" w:author="Natacha Walther" w:date="2024-03-17T23:27:00Z">
        <w:r w:rsidR="00606E56" w:rsidRPr="008D1D44">
          <w:rPr>
            <w:rFonts w:eastAsiaTheme="minorHAnsi"/>
          </w:rPr>
          <w:t>d</w:t>
        </w:r>
        <w:r w:rsidR="00606E56">
          <w:rPr>
            <w:rFonts w:eastAsiaTheme="minorHAnsi"/>
          </w:rPr>
          <w:t>ie</w:t>
        </w:r>
        <w:r w:rsidR="00606E56" w:rsidRPr="008D1D44">
          <w:rPr>
            <w:rFonts w:eastAsiaTheme="minorHAnsi"/>
          </w:rPr>
          <w:t xml:space="preserve"> </w:t>
        </w:r>
      </w:ins>
      <w:r w:rsidRPr="008D1D44">
        <w:rPr>
          <w:rFonts w:eastAsiaTheme="minorHAnsi"/>
        </w:rPr>
        <w:t>aus</w:t>
      </w:r>
      <w:ins w:id="260" w:author="Natacha Walther" w:date="2024-03-17T23:27:00Z">
        <w:r w:rsidR="00606E56">
          <w:rPr>
            <w:rFonts w:eastAsiaTheme="minorHAnsi"/>
          </w:rPr>
          <w:t xml:space="preserve"> den </w:t>
        </w:r>
      </w:ins>
      <w:r w:rsidRPr="008D1D44">
        <w:rPr>
          <w:rFonts w:eastAsiaTheme="minorHAnsi"/>
        </w:rPr>
        <w:t>folgenden Elementen bestehen würde.</w:t>
      </w:r>
    </w:p>
    <w:p w14:paraId="631888EF" w14:textId="77777777" w:rsidR="0085753C" w:rsidRDefault="0085753C" w:rsidP="00A87AE9">
      <w:pPr>
        <w:pStyle w:val="KeinLeerraum"/>
        <w:rPr>
          <w:rFonts w:eastAsiaTheme="minorHAnsi"/>
        </w:rPr>
      </w:pPr>
    </w:p>
    <w:p w14:paraId="112F4EDC" w14:textId="37708C60" w:rsidR="00A87AE9" w:rsidRDefault="008D1D44" w:rsidP="00A87AE9">
      <w:pPr>
        <w:pStyle w:val="KeinLeerraum"/>
        <w:rPr>
          <w:rFonts w:eastAsiaTheme="minorHAnsi"/>
        </w:rPr>
      </w:pPr>
      <w:r>
        <w:rPr>
          <w:rFonts w:eastAsiaTheme="minorHAnsi"/>
        </w:rPr>
        <w:t xml:space="preserve">3x </w:t>
      </w:r>
      <w:r w:rsidR="00A87AE9" w:rsidRPr="00A87AE9">
        <w:rPr>
          <w:rFonts w:eastAsiaTheme="minorHAnsi"/>
        </w:rPr>
        <w:t>44814</w:t>
      </w:r>
      <w:r w:rsidR="00A87AE9">
        <w:rPr>
          <w:rFonts w:eastAsiaTheme="minorHAnsi"/>
        </w:rPr>
        <w:t xml:space="preserve"> </w:t>
      </w:r>
      <w:r w:rsidR="00A87AE9" w:rsidRPr="00A87AE9">
        <w:rPr>
          <w:rFonts w:eastAsiaTheme="minorHAnsi"/>
        </w:rPr>
        <w:t>HYDR.SCHLAUCH DN= 6 L= 600mm</w:t>
      </w:r>
    </w:p>
    <w:p w14:paraId="59E5D018" w14:textId="6F7545D8" w:rsidR="008D1D44" w:rsidRDefault="008D1D44" w:rsidP="00A87AE9">
      <w:pPr>
        <w:pStyle w:val="KeinLeerraum"/>
      </w:pPr>
      <w:r>
        <w:t xml:space="preserve">1x </w:t>
      </w:r>
      <w:r w:rsidR="00A87AE9" w:rsidRPr="00A87AE9">
        <w:t>11522</w:t>
      </w:r>
      <w:r w:rsidR="00A87AE9">
        <w:t xml:space="preserve"> </w:t>
      </w:r>
      <w:r w:rsidR="00A87AE9" w:rsidRPr="00A87AE9">
        <w:t>HYDR.SCHLAUCH DN= 6 L= 850mm</w:t>
      </w:r>
    </w:p>
    <w:p w14:paraId="532A210C" w14:textId="77777777" w:rsidR="008D1D44" w:rsidRDefault="008D1D44" w:rsidP="00A87AE9">
      <w:pPr>
        <w:pStyle w:val="KeinLeerraum"/>
      </w:pPr>
    </w:p>
    <w:p w14:paraId="24CE86EC" w14:textId="77777777" w:rsidR="008D1D44" w:rsidRDefault="008D1D44" w:rsidP="00A87AE9">
      <w:pPr>
        <w:pStyle w:val="KeinLeerraum"/>
      </w:pPr>
    </w:p>
    <w:p w14:paraId="783FFF9D" w14:textId="77777777" w:rsidR="008D1D44" w:rsidRDefault="008D1D44" w:rsidP="00A87AE9">
      <w:pPr>
        <w:pStyle w:val="KeinLeerraum"/>
      </w:pPr>
    </w:p>
    <w:p w14:paraId="11C0C8CA" w14:textId="77777777" w:rsidR="008D1D44" w:rsidRDefault="008D1D44" w:rsidP="00A87AE9">
      <w:pPr>
        <w:pStyle w:val="KeinLeerraum"/>
      </w:pPr>
    </w:p>
    <w:p w14:paraId="5A509F0B" w14:textId="77777777" w:rsidR="008D1D44" w:rsidRDefault="008D1D44" w:rsidP="00A87AE9">
      <w:pPr>
        <w:pStyle w:val="KeinLeerraum"/>
      </w:pPr>
    </w:p>
    <w:p w14:paraId="4ACDDB9A" w14:textId="77777777" w:rsidR="008D1D44" w:rsidRDefault="008D1D44" w:rsidP="00A87AE9">
      <w:pPr>
        <w:pStyle w:val="KeinLeerraum"/>
      </w:pPr>
    </w:p>
    <w:p w14:paraId="17197962" w14:textId="77777777" w:rsidR="008D1D44" w:rsidRDefault="008D1D44" w:rsidP="00A87AE9">
      <w:pPr>
        <w:pStyle w:val="KeinLeerraum"/>
      </w:pPr>
    </w:p>
    <w:p w14:paraId="3E517A32" w14:textId="77777777" w:rsidR="008D1D44" w:rsidRDefault="008D1D44" w:rsidP="00A87AE9">
      <w:pPr>
        <w:pStyle w:val="KeinLeerraum"/>
      </w:pPr>
    </w:p>
    <w:p w14:paraId="10104B1C" w14:textId="24F28136" w:rsidR="008D1D44" w:rsidRDefault="008D1D44" w:rsidP="00A87AE9">
      <w:pPr>
        <w:pStyle w:val="KeinLeerraum"/>
      </w:pPr>
    </w:p>
    <w:p w14:paraId="0C67FADC" w14:textId="676DFB0F" w:rsidR="008D1D44" w:rsidRDefault="008D1D44" w:rsidP="00A87AE9">
      <w:pPr>
        <w:pStyle w:val="KeinLeerraum"/>
      </w:pPr>
      <w:r>
        <w:rPr>
          <w:noProof/>
        </w:rPr>
        <w:drawing>
          <wp:anchor distT="0" distB="0" distL="114300" distR="114300" simplePos="0" relativeHeight="251645440" behindDoc="1" locked="0" layoutInCell="1" allowOverlap="1" wp14:anchorId="61505909" wp14:editId="05EFBE23">
            <wp:simplePos x="0" y="0"/>
            <wp:positionH relativeFrom="column">
              <wp:posOffset>3038891</wp:posOffset>
            </wp:positionH>
            <wp:positionV relativeFrom="paragraph">
              <wp:posOffset>104709</wp:posOffset>
            </wp:positionV>
            <wp:extent cx="3484245" cy="2514600"/>
            <wp:effectExtent l="0" t="0" r="0" b="0"/>
            <wp:wrapTight wrapText="bothSides">
              <wp:wrapPolygon edited="0">
                <wp:start x="0" y="0"/>
                <wp:lineTo x="0" y="21436"/>
                <wp:lineTo x="21494" y="21436"/>
                <wp:lineTo x="21494"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84245" cy="2514600"/>
                    </a:xfrm>
                    <a:prstGeom prst="rect">
                      <a:avLst/>
                    </a:prstGeom>
                  </pic:spPr>
                </pic:pic>
              </a:graphicData>
            </a:graphic>
            <wp14:sizeRelH relativeFrom="margin">
              <wp14:pctWidth>0</wp14:pctWidth>
            </wp14:sizeRelH>
            <wp14:sizeRelV relativeFrom="margin">
              <wp14:pctHeight>0</wp14:pctHeight>
            </wp14:sizeRelV>
          </wp:anchor>
        </w:drawing>
      </w:r>
    </w:p>
    <w:p w14:paraId="02245A50" w14:textId="77777777" w:rsidR="008D1D44" w:rsidRDefault="008D1D44" w:rsidP="00A87AE9">
      <w:pPr>
        <w:pStyle w:val="KeinLeerraum"/>
        <w:rPr>
          <w:noProof/>
        </w:rPr>
      </w:pPr>
    </w:p>
    <w:p w14:paraId="153B9DF1" w14:textId="3EB3E2E2" w:rsidR="008D1D44" w:rsidRDefault="008D1D44" w:rsidP="00A87AE9">
      <w:pPr>
        <w:pStyle w:val="KeinLeerraum"/>
        <w:rPr>
          <w:noProof/>
        </w:rPr>
      </w:pPr>
      <w:r w:rsidRPr="008D1D44">
        <w:rPr>
          <w:noProof/>
        </w:rPr>
        <w:t>Hier sieht man jeweils die vordere und hintere Position, wenn die Einheit zusätzlich zum Hub auch mit der Verstellspindel verstellt wird. Ein so gro</w:t>
      </w:r>
      <w:r>
        <w:rPr>
          <w:noProof/>
        </w:rPr>
        <w:t>ss</w:t>
      </w:r>
      <w:r w:rsidRPr="008D1D44">
        <w:rPr>
          <w:noProof/>
        </w:rPr>
        <w:t>er Hub ist im Normalfall nicht bei jedem Takt zu erwarten.</w:t>
      </w:r>
    </w:p>
    <w:p w14:paraId="5C8EBF95" w14:textId="77777777" w:rsidR="008D1D44" w:rsidRDefault="008D1D44" w:rsidP="00A87AE9">
      <w:pPr>
        <w:pStyle w:val="KeinLeerraum"/>
        <w:rPr>
          <w:noProof/>
        </w:rPr>
      </w:pPr>
    </w:p>
    <w:p w14:paraId="2AC31B6B" w14:textId="2668438E" w:rsidR="00DB42EC" w:rsidRPr="008D1D44" w:rsidRDefault="008D1D44" w:rsidP="008D1D44">
      <w:pPr>
        <w:pStyle w:val="KeinLeerraum"/>
      </w:pPr>
      <w:r>
        <w:rPr>
          <w:noProof/>
        </w:rPr>
        <w:drawing>
          <wp:anchor distT="0" distB="0" distL="114300" distR="114300" simplePos="0" relativeHeight="251646464" behindDoc="1" locked="0" layoutInCell="1" allowOverlap="1" wp14:anchorId="5ABE1EDC" wp14:editId="595E05D4">
            <wp:simplePos x="0" y="0"/>
            <wp:positionH relativeFrom="column">
              <wp:posOffset>3039110</wp:posOffset>
            </wp:positionH>
            <wp:positionV relativeFrom="paragraph">
              <wp:posOffset>1450033</wp:posOffset>
            </wp:positionV>
            <wp:extent cx="2581910" cy="2442845"/>
            <wp:effectExtent l="0" t="0" r="0" b="0"/>
            <wp:wrapTight wrapText="bothSides">
              <wp:wrapPolygon edited="0">
                <wp:start x="0" y="0"/>
                <wp:lineTo x="0" y="21392"/>
                <wp:lineTo x="21515" y="21392"/>
                <wp:lineTo x="21515"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6140"/>
                    <a:stretch/>
                  </pic:blipFill>
                  <pic:spPr bwMode="auto">
                    <a:xfrm>
                      <a:off x="0" y="0"/>
                      <a:ext cx="2581910"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1F83">
        <w:br w:type="page"/>
      </w:r>
    </w:p>
    <w:p w14:paraId="485BB1A8" w14:textId="4726FD33" w:rsidR="00843249" w:rsidRPr="00B60E77" w:rsidRDefault="00843249" w:rsidP="004F5B63">
      <w:pPr>
        <w:pStyle w:val="berschrift2"/>
      </w:pPr>
      <w:bookmarkStart w:id="261" w:name="_Toc161418960"/>
      <w:bookmarkEnd w:id="199"/>
      <w:r w:rsidRPr="00B60E77">
        <w:lastRenderedPageBreak/>
        <w:t>Risikoanalyse</w:t>
      </w:r>
      <w:bookmarkEnd w:id="261"/>
    </w:p>
    <w:p w14:paraId="21C27643" w14:textId="3EF75AEC" w:rsidR="005F598F" w:rsidRDefault="00D3084C" w:rsidP="00B64E80">
      <w:r w:rsidRPr="00D3084C">
        <w:t xml:space="preserve">Da dieses Ventil auf Techniken basiert, die bei </w:t>
      </w:r>
      <w:del w:id="262" w:author="Natacha Walther" w:date="2024-03-17T23:28:00Z">
        <w:r w:rsidRPr="00D3084C" w:rsidDel="00606E56">
          <w:delText xml:space="preserve">uns </w:delText>
        </w:r>
      </w:del>
      <w:ins w:id="263" w:author="Natacha Walther" w:date="2024-03-17T23:28:00Z">
        <w:r w:rsidR="00606E56">
          <w:t>Pfiffner</w:t>
        </w:r>
        <w:r w:rsidR="00606E56" w:rsidRPr="00D3084C">
          <w:t xml:space="preserve"> </w:t>
        </w:r>
      </w:ins>
      <w:r w:rsidRPr="00D3084C">
        <w:t>schon lange im Einsatz sind, ist es keine komplette Neuentwicklung. Die Risiken, die von diesem Ventil ausgehen, dürften daher nicht wesentlich grö</w:t>
      </w:r>
      <w:ins w:id="264" w:author="Natacha Walther" w:date="2024-03-17T23:32:00Z">
        <w:r w:rsidR="00CE171B">
          <w:t>ss</w:t>
        </w:r>
      </w:ins>
      <w:del w:id="265" w:author="Natacha Walther" w:date="2024-03-17T23:32:00Z">
        <w:r w:rsidRPr="00D3084C" w:rsidDel="00CE171B">
          <w:delText>ß</w:delText>
        </w:r>
      </w:del>
      <w:r w:rsidRPr="00D3084C">
        <w:t>er sein</w:t>
      </w:r>
      <w:ins w:id="266" w:author="Natacha Walther" w:date="2024-03-17T23:29:00Z">
        <w:r w:rsidR="00606E56">
          <w:t>,</w:t>
        </w:r>
      </w:ins>
      <w:r w:rsidRPr="00D3084C">
        <w:t xml:space="preserve"> als beim Vorgängerventil oder anderen Ventilen.</w:t>
      </w:r>
      <w:r>
        <w:t xml:space="preserve"> </w:t>
      </w:r>
      <w:r w:rsidR="005F598F" w:rsidRPr="005F598F">
        <w:t xml:space="preserve">Im </w:t>
      </w:r>
      <w:r>
        <w:t>Gegenteil</w:t>
      </w:r>
      <w:ins w:id="267" w:author="Natacha Walther" w:date="2024-03-17T23:29:00Z">
        <w:r w:rsidR="00606E56">
          <w:t>,</w:t>
        </w:r>
      </w:ins>
      <w:r w:rsidR="005F598F" w:rsidRPr="005F598F">
        <w:t xml:space="preserve"> </w:t>
      </w:r>
      <w:r>
        <w:t xml:space="preserve">sogar </w:t>
      </w:r>
      <w:r w:rsidR="005F598F" w:rsidRPr="005F598F">
        <w:t xml:space="preserve">dieses Ventil </w:t>
      </w:r>
      <w:r>
        <w:t xml:space="preserve">sollte durch </w:t>
      </w:r>
      <w:r w:rsidR="005F598F" w:rsidRPr="005F598F">
        <w:t>die Abdeckung und den Trittschutz sicherer sein als das vorherige Ventil.</w:t>
      </w:r>
      <w:r>
        <w:t xml:space="preserve"> </w:t>
      </w:r>
      <w:r w:rsidR="00FF3CEF" w:rsidRPr="00FF3CEF">
        <w:t>Kritische Stellen wie die Verschraubung des Ventilblocks mit dem Grundblock wurden ebenfalls berechnet und für sicher befunden.</w:t>
      </w:r>
    </w:p>
    <w:p w14:paraId="735A03C7" w14:textId="77777777" w:rsidR="005F598F" w:rsidRDefault="005F598F" w:rsidP="00B64E80"/>
    <w:p w14:paraId="206E214B" w14:textId="61789A33" w:rsidR="00A92A3A" w:rsidRDefault="00C458DD" w:rsidP="004F5B63">
      <w:pPr>
        <w:pStyle w:val="berschrift2"/>
      </w:pPr>
      <w:bookmarkStart w:id="268" w:name="_Toc25148559"/>
      <w:bookmarkStart w:id="269" w:name="_Toc161418961"/>
      <w:r w:rsidRPr="00B60E77">
        <w:t>Finale Koste</w:t>
      </w:r>
      <w:r w:rsidR="00A92A3A">
        <w:t>i</w:t>
      </w:r>
      <w:r w:rsidRPr="00B60E77">
        <w:t>nschätzung</w:t>
      </w:r>
      <w:bookmarkEnd w:id="268"/>
      <w:bookmarkEnd w:id="269"/>
    </w:p>
    <w:p w14:paraId="40323B0A" w14:textId="16E72691" w:rsidR="00A87AE9" w:rsidRDefault="00D3084C" w:rsidP="00A92A3A">
      <w:r w:rsidRPr="00D3084C">
        <w:t>Abschlie</w:t>
      </w:r>
      <w:r>
        <w:t>ss</w:t>
      </w:r>
      <w:r w:rsidRPr="00D3084C">
        <w:t>end wurde eine abschlie</w:t>
      </w:r>
      <w:ins w:id="270" w:author="Natacha Walther" w:date="2024-03-17T23:33:00Z">
        <w:r w:rsidR="00CE171B">
          <w:t>ss</w:t>
        </w:r>
      </w:ins>
      <w:del w:id="271" w:author="Natacha Walther" w:date="2024-03-17T23:33:00Z">
        <w:r w:rsidRPr="00D3084C" w:rsidDel="00CE171B">
          <w:delText>ß</w:delText>
        </w:r>
      </w:del>
      <w:r w:rsidRPr="00D3084C">
        <w:t>ende Kostenschätzung durchgeführt. Bei Bauteilen, die im Pfiffner Pro Alpha (ERP-System) hinterlegt sind, wurde der Preis analog übernommen. Bei Fertigungsteilen wurde versucht, ähnliche Teile mit vergleichbaren Stückzahlen als Referenz zu nehmen. Für noch nicht erfasste Einkaufsteile wurden Offerten eingeholt.</w:t>
      </w:r>
      <w:r>
        <w:t xml:space="preserve"> </w:t>
      </w:r>
      <w:r w:rsidRPr="00D3084C">
        <w:t>Somit wurde ein Preis von ca. 3550 Fr. ermittelt.</w:t>
      </w:r>
    </w:p>
    <w:p w14:paraId="2DA09ED9" w14:textId="77777777" w:rsidR="00D3084C" w:rsidRDefault="00D3084C" w:rsidP="00A92A3A"/>
    <w:p w14:paraId="5B6E06B0" w14:textId="50FE8BCD" w:rsidR="00D3084C" w:rsidRDefault="00D3084C" w:rsidP="00A92A3A">
      <w:r>
        <w:t xml:space="preserve">Eine </w:t>
      </w:r>
      <w:del w:id="272" w:author="Natacha Walther" w:date="2024-03-17T23:30:00Z">
        <w:r w:rsidDel="00606E56">
          <w:delText xml:space="preserve">Detaillierte </w:delText>
        </w:r>
      </w:del>
      <w:ins w:id="273" w:author="Natacha Walther" w:date="2024-03-17T23:30:00Z">
        <w:r w:rsidR="00606E56">
          <w:t>d</w:t>
        </w:r>
        <w:r w:rsidR="00606E56">
          <w:t xml:space="preserve">etaillierte </w:t>
        </w:r>
      </w:ins>
      <w:r>
        <w:t xml:space="preserve">Stückliste mit Preisen ist im Anhang unter </w:t>
      </w:r>
      <w:r w:rsidRPr="00D3084C">
        <w:rPr>
          <w:b/>
          <w:bCs/>
          <w:i/>
          <w:iCs/>
        </w:rPr>
        <w:t>Realisieren /Kosten.pdf</w:t>
      </w:r>
      <w:r>
        <w:t xml:space="preserve"> abgelegt.</w:t>
      </w:r>
    </w:p>
    <w:p w14:paraId="2B4BF986" w14:textId="19FBC0DA" w:rsidR="00D3084C" w:rsidRDefault="00D3084C">
      <w:r>
        <w:br w:type="page"/>
      </w:r>
    </w:p>
    <w:p w14:paraId="6A2217C7" w14:textId="77777777" w:rsidR="00D3084C" w:rsidRDefault="00D3084C" w:rsidP="00A92A3A"/>
    <w:p w14:paraId="2E40B645" w14:textId="61DAA60B" w:rsidR="00F13B7D" w:rsidRDefault="00630496" w:rsidP="004F5B63">
      <w:pPr>
        <w:pStyle w:val="berschrift2"/>
        <w:rPr>
          <w:ins w:id="274" w:author="Natacha Walther" w:date="2024-03-17T23:30:00Z"/>
        </w:rPr>
      </w:pPr>
      <w:bookmarkStart w:id="275" w:name="_Toc25148560"/>
      <w:bookmarkStart w:id="276" w:name="_Toc161418962"/>
      <w:r w:rsidRPr="00B60E77">
        <w:t>Endergebnis</w:t>
      </w:r>
      <w:bookmarkEnd w:id="275"/>
      <w:bookmarkEnd w:id="276"/>
    </w:p>
    <w:p w14:paraId="7AA8B74D" w14:textId="340270B2" w:rsidR="00606E56" w:rsidRPr="00606E56" w:rsidRDefault="00606E56" w:rsidP="00606E56">
      <w:pPr>
        <w:pPrChange w:id="277" w:author="Natacha Walther" w:date="2024-03-17T23:30:00Z">
          <w:pPr>
            <w:pStyle w:val="berschrift2"/>
          </w:pPr>
        </w:pPrChange>
      </w:pPr>
      <w:ins w:id="278" w:author="Natacha Walther" w:date="2024-03-17T23:30:00Z">
        <w:r>
          <w:t>Text</w:t>
        </w:r>
      </w:ins>
    </w:p>
    <w:p w14:paraId="623BF9EE" w14:textId="3C9E9E1D" w:rsidR="00281454" w:rsidRPr="00B60E77" w:rsidRDefault="00630496" w:rsidP="004F5B63">
      <w:pPr>
        <w:pStyle w:val="berschrift3"/>
      </w:pPr>
      <w:bookmarkStart w:id="279" w:name="_Toc25148561"/>
      <w:bookmarkStart w:id="280" w:name="_Toc161418963"/>
      <w:r w:rsidRPr="00B60E77">
        <w:t>Zusammenstellung</w:t>
      </w:r>
      <w:bookmarkStart w:id="281" w:name="_Toc25148563"/>
      <w:bookmarkEnd w:id="279"/>
      <w:bookmarkEnd w:id="280"/>
    </w:p>
    <w:p w14:paraId="2C70C22F" w14:textId="3F0C6AD1" w:rsidR="00602F0D" w:rsidRPr="00B60E77" w:rsidRDefault="00196536" w:rsidP="00AC3E1A">
      <w:r>
        <w:rPr>
          <w:noProof/>
        </w:rPr>
        <w:pict w14:anchorId="4B492C1D">
          <v:shape id="_x0000_s2376" type="#_x0000_t202" style="position:absolute;margin-left:148.1pt;margin-top:37.45pt;width:174.1pt;height:30.45pt;z-index:251764224;visibility:visible;mso-width-percent:400;mso-height-percent:200;mso-wrap-distance-top:3.6pt;mso-wrap-distance-bottom:3.6pt;mso-width-percent:400;mso-height-percent:200;mso-width-relative:margin;mso-height-relative:margin" fillcolor="yellow" strokecolor="black [3213]">
            <v:shadow on="t" offset="6pt,4pt" offset2="8pt,4pt"/>
            <o:extrusion v:ext="view" rotationangle="5,-10"/>
            <v:textbox style="mso-next-textbox:#_x0000_s2376;mso-fit-shape-to-text:t">
              <w:txbxContent>
                <w:p w14:paraId="54B122BB" w14:textId="46F11B9C" w:rsidR="00306961" w:rsidRPr="00306961" w:rsidRDefault="00306961" w:rsidP="00306961">
                  <w:pPr>
                    <w:rPr>
                      <w:lang w:val="de-DE"/>
                    </w:rPr>
                  </w:pPr>
                  <w:r>
                    <w:rPr>
                      <w:lang w:val="de-DE"/>
                    </w:rPr>
                    <w:t>Ab hier ist noch in arbeit</w:t>
                  </w:r>
                </w:p>
              </w:txbxContent>
            </v:textbox>
          </v:shape>
        </w:pict>
      </w:r>
      <w:r w:rsidR="00A716F2" w:rsidRPr="00B60E77">
        <w:br w:type="page"/>
      </w:r>
    </w:p>
    <w:p w14:paraId="128C5745" w14:textId="241D6782" w:rsidR="0045017E" w:rsidRPr="00B60E77" w:rsidRDefault="0045017E"/>
    <w:p w14:paraId="4C67EEEB" w14:textId="10A1E990" w:rsidR="007F3EF8" w:rsidRPr="00B60E77" w:rsidRDefault="007F3EF8" w:rsidP="004F5B63">
      <w:pPr>
        <w:pStyle w:val="berschrift3"/>
      </w:pPr>
      <w:bookmarkStart w:id="282" w:name="_Toc161418964"/>
      <w:r w:rsidRPr="00B60E77">
        <w:rPr>
          <w:noProof/>
        </w:rPr>
        <w:drawing>
          <wp:anchor distT="0" distB="0" distL="114300" distR="114300" simplePos="0" relativeHeight="251561472" behindDoc="1" locked="0" layoutInCell="1" allowOverlap="1" wp14:anchorId="245F093B" wp14:editId="6EAF2A37">
            <wp:simplePos x="0" y="0"/>
            <wp:positionH relativeFrom="column">
              <wp:posOffset>3544138</wp:posOffset>
            </wp:positionH>
            <wp:positionV relativeFrom="paragraph">
              <wp:posOffset>167640</wp:posOffset>
            </wp:positionV>
            <wp:extent cx="2599690" cy="4035425"/>
            <wp:effectExtent l="0" t="0" r="0" b="0"/>
            <wp:wrapTight wrapText="bothSides">
              <wp:wrapPolygon edited="0">
                <wp:start x="0" y="0"/>
                <wp:lineTo x="0" y="21515"/>
                <wp:lineTo x="21368" y="21515"/>
                <wp:lineTo x="21368" y="0"/>
                <wp:lineTo x="0" y="0"/>
              </wp:wrapPolygon>
            </wp:wrapTight>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99690" cy="4035425"/>
                    </a:xfrm>
                    <a:prstGeom prst="rect">
                      <a:avLst/>
                    </a:prstGeom>
                  </pic:spPr>
                </pic:pic>
              </a:graphicData>
            </a:graphic>
            <wp14:sizeRelH relativeFrom="margin">
              <wp14:pctWidth>0</wp14:pctWidth>
            </wp14:sizeRelH>
            <wp14:sizeRelV relativeFrom="margin">
              <wp14:pctHeight>0</wp14:pctHeight>
            </wp14:sizeRelV>
          </wp:anchor>
        </w:drawing>
      </w:r>
      <w:r w:rsidRPr="00B60E77">
        <w:t>Funktionsbeschrieb</w:t>
      </w:r>
      <w:bookmarkEnd w:id="282"/>
    </w:p>
    <w:p w14:paraId="56296B8D" w14:textId="4DECD7C5" w:rsidR="007F3EF8" w:rsidRPr="00B60E77" w:rsidRDefault="007F3EF8" w:rsidP="007F3EF8"/>
    <w:p w14:paraId="121E7876" w14:textId="77777777" w:rsidR="00BF2A92" w:rsidRPr="00B60E77" w:rsidRDefault="00BF2A92" w:rsidP="007F3EF8"/>
    <w:p w14:paraId="4A25641F" w14:textId="77777777" w:rsidR="0063337C" w:rsidRDefault="00BF2A92">
      <w:r w:rsidRPr="00B60E77">
        <w:t>Durch die zwei unterschiedlichen Dämpfungsmedien, die Luftfedern und die gedämpften Fü</w:t>
      </w:r>
      <w:r w:rsidR="00087C00">
        <w:t>ss</w:t>
      </w:r>
      <w:r w:rsidRPr="00B60E77">
        <w:t xml:space="preserve">e, sollte nun die Spindel von allen Störfrequenzen, die die Messung zuvor beeinflusst haben, entkoppelt sein. Zusätzlich ist nun die Bedienung durch die seitliche Anordnung der Anschlüsse leichter. Sicherheitstechnisch ist der Prüfstand nun auch auf dem aktuellen Stand, und ein Eingreifen in die rotierende Spindel ist somit nicht mehr möglich. </w:t>
      </w:r>
    </w:p>
    <w:p w14:paraId="773620F6" w14:textId="77777777" w:rsidR="0063337C" w:rsidRDefault="0063337C"/>
    <w:p w14:paraId="4E72C6B9" w14:textId="77777777" w:rsidR="0063337C" w:rsidRDefault="0063337C"/>
    <w:p w14:paraId="0BF805E6" w14:textId="77777777" w:rsidR="0063337C" w:rsidRDefault="0063337C"/>
    <w:p w14:paraId="3810CFCE" w14:textId="77777777" w:rsidR="0063337C" w:rsidRDefault="0063337C"/>
    <w:p w14:paraId="529848F9" w14:textId="77777777" w:rsidR="0063337C" w:rsidRDefault="0063337C"/>
    <w:p w14:paraId="6DC47997" w14:textId="77777777" w:rsidR="0063337C" w:rsidRDefault="0063337C"/>
    <w:p w14:paraId="40400015" w14:textId="77777777" w:rsidR="0063337C" w:rsidRDefault="0063337C"/>
    <w:p w14:paraId="00BDDF24" w14:textId="77777777" w:rsidR="0063337C" w:rsidRDefault="0063337C"/>
    <w:p w14:paraId="45F5D17F" w14:textId="05CD097E" w:rsidR="0063337C" w:rsidRDefault="0063337C"/>
    <w:p w14:paraId="0BAD1540" w14:textId="25F1EABC" w:rsidR="0063337C" w:rsidRDefault="0063337C">
      <w:r w:rsidRPr="00B60E77">
        <w:rPr>
          <w:noProof/>
        </w:rPr>
        <w:drawing>
          <wp:anchor distT="0" distB="0" distL="114300" distR="114300" simplePos="0" relativeHeight="251563520" behindDoc="1" locked="0" layoutInCell="1" allowOverlap="1" wp14:anchorId="4044B651" wp14:editId="5071FEAB">
            <wp:simplePos x="0" y="0"/>
            <wp:positionH relativeFrom="column">
              <wp:posOffset>3779520</wp:posOffset>
            </wp:positionH>
            <wp:positionV relativeFrom="paragraph">
              <wp:posOffset>16510</wp:posOffset>
            </wp:positionV>
            <wp:extent cx="1879600" cy="2699385"/>
            <wp:effectExtent l="0" t="0" r="0" b="0"/>
            <wp:wrapTight wrapText="bothSides">
              <wp:wrapPolygon edited="0">
                <wp:start x="0" y="0"/>
                <wp:lineTo x="0" y="21493"/>
                <wp:lineTo x="21454" y="21493"/>
                <wp:lineTo x="21454"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79600" cy="2699385"/>
                    </a:xfrm>
                    <a:prstGeom prst="rect">
                      <a:avLst/>
                    </a:prstGeom>
                  </pic:spPr>
                </pic:pic>
              </a:graphicData>
            </a:graphic>
            <wp14:sizeRelH relativeFrom="margin">
              <wp14:pctWidth>0</wp14:pctWidth>
            </wp14:sizeRelH>
            <wp14:sizeRelV relativeFrom="margin">
              <wp14:pctHeight>0</wp14:pctHeight>
            </wp14:sizeRelV>
          </wp:anchor>
        </w:drawing>
      </w:r>
    </w:p>
    <w:p w14:paraId="60172210" w14:textId="5836A124" w:rsidR="0063337C" w:rsidRDefault="0063337C"/>
    <w:p w14:paraId="30A12261" w14:textId="09BB881C" w:rsidR="00BF2A92" w:rsidRPr="00B60E77" w:rsidRDefault="0063337C">
      <w:r>
        <w:t>Zusätzlich ist der Umgang mit der Spindel deutlich leichter und sicherer.</w:t>
      </w:r>
    </w:p>
    <w:p w14:paraId="0FC4D5F4" w14:textId="721D4D21" w:rsidR="007F3EF8" w:rsidRPr="00B60E77" w:rsidRDefault="007F3EF8">
      <w:r w:rsidRPr="00B60E77">
        <w:br w:type="page"/>
      </w:r>
    </w:p>
    <w:p w14:paraId="0BC12593" w14:textId="77777777" w:rsidR="007F3EF8" w:rsidRPr="00B60E77" w:rsidRDefault="007F3EF8" w:rsidP="007F3EF8"/>
    <w:p w14:paraId="667D8AD3" w14:textId="7DF0ECCC" w:rsidR="00630496" w:rsidRPr="00B60E77" w:rsidRDefault="008A301D" w:rsidP="004F5B63">
      <w:pPr>
        <w:pStyle w:val="berschrift1"/>
      </w:pPr>
      <w:bookmarkStart w:id="283" w:name="_Toc157689166"/>
      <w:bookmarkStart w:id="284" w:name="_Toc161418965"/>
      <w:bookmarkEnd w:id="281"/>
      <w:r w:rsidRPr="00B60E77">
        <w:t>Kontrolle</w:t>
      </w:r>
      <w:bookmarkEnd w:id="283"/>
      <w:bookmarkEnd w:id="284"/>
    </w:p>
    <w:p w14:paraId="7943AAAC" w14:textId="11098D7E" w:rsidR="00630496" w:rsidRDefault="00DE1E8F" w:rsidP="004F5B63">
      <w:pPr>
        <w:pStyle w:val="berschrift2"/>
      </w:pPr>
      <w:bookmarkStart w:id="285" w:name="_Toc25148564"/>
      <w:bookmarkStart w:id="286" w:name="_Toc161418966"/>
      <w:r w:rsidRPr="00B60E77">
        <w:t>Abgleich</w:t>
      </w:r>
      <w:r w:rsidR="00630496" w:rsidRPr="00B60E77">
        <w:t xml:space="preserve"> Pflichtenheft</w:t>
      </w:r>
      <w:bookmarkEnd w:id="285"/>
      <w:bookmarkEnd w:id="286"/>
    </w:p>
    <w:p w14:paraId="015D29A2" w14:textId="77777777" w:rsidR="00FF3CEF" w:rsidRDefault="00FF3CEF"/>
    <w:p w14:paraId="33F78983" w14:textId="0427AE7A" w:rsidR="00AC3E1A" w:rsidRPr="00B60E77" w:rsidRDefault="00AC3E1A">
      <w:pPr>
        <w:rPr>
          <w:noProof/>
          <w:lang w:eastAsia="de-CH"/>
        </w:rPr>
      </w:pPr>
      <w:r w:rsidRPr="00B60E77">
        <w:rPr>
          <w:noProof/>
          <w:lang w:eastAsia="de-CH"/>
        </w:rPr>
        <w:br w:type="page"/>
      </w:r>
    </w:p>
    <w:p w14:paraId="0B751B9A" w14:textId="608CFAC6" w:rsidR="00AC3E1A" w:rsidRPr="00B60E77" w:rsidRDefault="008A301D" w:rsidP="004F5B63">
      <w:pPr>
        <w:pStyle w:val="berschrift1"/>
      </w:pPr>
      <w:bookmarkStart w:id="287" w:name="_Toc157689167"/>
      <w:bookmarkStart w:id="288" w:name="_Toc161418967"/>
      <w:bookmarkStart w:id="289" w:name="_Toc25148567"/>
      <w:r w:rsidRPr="00B60E77">
        <w:lastRenderedPageBreak/>
        <w:t>Auswertung</w:t>
      </w:r>
      <w:bookmarkEnd w:id="287"/>
      <w:bookmarkEnd w:id="288"/>
    </w:p>
    <w:p w14:paraId="26B0AD0D" w14:textId="2242BED7" w:rsidR="00630496" w:rsidRDefault="00630496" w:rsidP="004F5B63">
      <w:pPr>
        <w:pStyle w:val="berschrift2"/>
      </w:pPr>
      <w:bookmarkStart w:id="290" w:name="_Toc161418968"/>
      <w:r w:rsidRPr="00B60E77">
        <w:t>Fazit</w:t>
      </w:r>
      <w:bookmarkEnd w:id="289"/>
      <w:bookmarkEnd w:id="290"/>
    </w:p>
    <w:p w14:paraId="4DED221B" w14:textId="1D42360F" w:rsidR="00CF2439" w:rsidRDefault="00CF2439" w:rsidP="00AC3E1A"/>
    <w:p w14:paraId="1020A589" w14:textId="4B35061E" w:rsidR="00CF2439" w:rsidRDefault="00196536" w:rsidP="00AC3E1A">
      <w:r>
        <w:rPr>
          <w:noProof/>
        </w:rPr>
        <w:pict w14:anchorId="4B492C1D">
          <v:shape id="_x0000_s2206" type="#_x0000_t202" style="position:absolute;margin-left:136.05pt;margin-top:20pt;width:174.85pt;height:73.9pt;z-index:251655680;visibility:visible;mso-width-percent:400;mso-height-percent:200;mso-wrap-distance-top:3.6pt;mso-wrap-distance-bottom:3.6pt;mso-width-percent:400;mso-height-percent:200;mso-width-relative:margin;mso-height-relative:margin" fillcolor="yellow" strokecolor="black [3213]">
            <v:shadow on="t" offset="6pt,4pt" offset2="8pt,4pt"/>
            <o:extrusion v:ext="view" rotationangle="5,-10"/>
            <v:textbox style="mso-next-textbox:#_x0000_s2206;mso-fit-shape-to-text:t">
              <w:txbxContent>
                <w:p w14:paraId="30C69CFE" w14:textId="51FD703C" w:rsidR="00955D55" w:rsidRDefault="00955D55" w:rsidP="00955D55">
                  <w:r>
                    <w:t>Fazit aus Ich Persbecktive über wie ich die Arbeit erlebt hate, dort lief es gut, dort hate ich zu weinig zeit…</w:t>
                  </w:r>
                </w:p>
              </w:txbxContent>
            </v:textbox>
          </v:shape>
        </w:pict>
      </w:r>
      <w:r w:rsidR="00CF2439">
        <w:t>In Rückblick auf die Arbeit lässt sich sagen, dass sie eine gründliche Auseinandersetzung mit den technischen, wirtschaftlichen und sicherheitsrelevanten Facetten des Prüfstandbaus präsentiert. Die Anwendung von Risikoanalysen und Kostenvergleichen reflektiert das Bestreben, eine umfassende und effiziente Lösung zu erarbeiten, die den technischen Standards sowie den wirtschaftlichen Vorgaben entspricht. Schlie</w:t>
      </w:r>
      <w:r w:rsidR="00087C00">
        <w:t>ss</w:t>
      </w:r>
      <w:r w:rsidR="00CF2439">
        <w:t>lich zeigte sich, dass die Konstruktion teurer ausfiel als zu Beginn angenommen. Dies unterstreicht jedoch die Notwendigkeit, Kostenpotenziale realistisch einzuschätzen und entsprechende Puffer zu berücksichtigen.</w:t>
      </w:r>
    </w:p>
    <w:p w14:paraId="5345C9DF" w14:textId="3C1D4D8E" w:rsidR="00087C00" w:rsidRPr="00B60E77" w:rsidRDefault="00087C00" w:rsidP="00AC3E1A"/>
    <w:p w14:paraId="032D4EA8" w14:textId="31D8F6D7" w:rsidR="00DE1E8F" w:rsidRPr="00B60E77" w:rsidRDefault="009B3CEE" w:rsidP="004F5B63">
      <w:pPr>
        <w:pStyle w:val="berschrift2"/>
      </w:pPr>
      <w:bookmarkStart w:id="291" w:name="_Toc161418969"/>
      <w:r w:rsidRPr="00B60E77">
        <w:t>Weitere</w:t>
      </w:r>
      <w:r w:rsidR="00DE1E8F" w:rsidRPr="00B60E77">
        <w:t xml:space="preserve"> Schritte</w:t>
      </w:r>
      <w:bookmarkEnd w:id="291"/>
    </w:p>
    <w:p w14:paraId="7C2F28F1" w14:textId="25BA6D19" w:rsidR="00AC3E1A" w:rsidRDefault="00AC3E1A" w:rsidP="00AC3E1A"/>
    <w:p w14:paraId="20AA86D6" w14:textId="77777777" w:rsidR="00087C00" w:rsidRDefault="00087C00" w:rsidP="00AC3E1A">
      <w:r>
        <w:t>Als nächster Schritt müsste man die Arbeit mit der Vormontage dem effektiven Kunde des Produktes näher zu betrachten und ihren Input entsprechend auch noch mit einfliessen zu lassen.</w:t>
      </w:r>
    </w:p>
    <w:p w14:paraId="593DDE47" w14:textId="20E053C1" w:rsidR="00087C00" w:rsidRDefault="00087C00" w:rsidP="00AC3E1A">
      <w:r>
        <w:t>Möglicherweise wäre auch eine detaillierte Beurteilung des Standortes, an dem der Prüfstand aufgestellt wird, erforderlich, Layout erstellen Kabel Kanäle und Leitungen einplanen.</w:t>
      </w:r>
    </w:p>
    <w:p w14:paraId="1ABE6E66" w14:textId="0F72DA4C" w:rsidR="00087C00" w:rsidRDefault="00087C00" w:rsidP="00AC3E1A">
      <w:r>
        <w:t>Ein weiterer Punkt, der bemängelt wurde, aber in dieser Arbeit nicht behandelt wurde, betrifft die Hydraulik und Steuerung des Prüfstandes. Bevor der Prüfstand angeschafft wird, sollte man auch in Bezug auf diese Aspekte genau hinschauen und wenn nötig Änderungen noch durchführen.</w:t>
      </w:r>
    </w:p>
    <w:p w14:paraId="442D50A7" w14:textId="77777777" w:rsidR="00087C00" w:rsidRPr="00B60E77" w:rsidRDefault="00087C00" w:rsidP="00AC3E1A"/>
    <w:p w14:paraId="3842A24F" w14:textId="7F2BAED6" w:rsidR="00DE1E8F" w:rsidRPr="00B60E77" w:rsidRDefault="00DE1E8F" w:rsidP="004F5B63">
      <w:pPr>
        <w:pStyle w:val="berschrift2"/>
      </w:pPr>
      <w:bookmarkStart w:id="292" w:name="_Toc161418970"/>
      <w:r w:rsidRPr="00B60E77">
        <w:t>Verbesserungspunkte für die nächste Arbeit</w:t>
      </w:r>
      <w:bookmarkEnd w:id="292"/>
    </w:p>
    <w:p w14:paraId="6F598BBC" w14:textId="600C4EC0" w:rsidR="00630496" w:rsidRDefault="0063337C" w:rsidP="00630496">
      <w:r>
        <w:t xml:space="preserve">-Bei nächsten Mal müsste für den Prozess des </w:t>
      </w:r>
      <w:del w:id="293" w:author="Natacha Walther" w:date="2024-03-17T23:31:00Z">
        <w:r w:rsidDel="00606E56">
          <w:delText xml:space="preserve">modellieren </w:delText>
        </w:r>
      </w:del>
      <w:ins w:id="294" w:author="Natacha Walther" w:date="2024-03-17T23:31:00Z">
        <w:r w:rsidR="00606E56">
          <w:t>M</w:t>
        </w:r>
        <w:r w:rsidR="00606E56">
          <w:t>odellieren</w:t>
        </w:r>
        <w:r w:rsidR="00606E56">
          <w:t>s</w:t>
        </w:r>
        <w:r w:rsidR="00606E56">
          <w:t xml:space="preserve"> </w:t>
        </w:r>
      </w:ins>
      <w:r>
        <w:t>mehr Zeit einrechne</w:t>
      </w:r>
    </w:p>
    <w:p w14:paraId="4A285C9D" w14:textId="029694F0" w:rsidR="0063337C" w:rsidRPr="00B60E77" w:rsidRDefault="0063337C" w:rsidP="00630496">
      <w:r>
        <w:t xml:space="preserve">-Zum Schluss der Arbeit habe ich praktisch nur noch an der Dokumentation </w:t>
      </w:r>
      <w:r w:rsidR="00230569">
        <w:t>gearbeitet,</w:t>
      </w:r>
      <w:r>
        <w:t xml:space="preserve"> was ich teil</w:t>
      </w:r>
      <w:del w:id="295" w:author="Natacha Walther" w:date="2024-03-17T23:31:00Z">
        <w:r w:rsidDel="00606E56">
          <w:delText xml:space="preserve">s </w:delText>
        </w:r>
      </w:del>
      <w:r>
        <w:t>weise auch während der Arbeit erledigen könnte.</w:t>
      </w:r>
    </w:p>
    <w:p w14:paraId="03E70130" w14:textId="60C2B2AC" w:rsidR="00C36066" w:rsidRPr="00B60E77" w:rsidRDefault="00AC3E1A">
      <w:pPr>
        <w:rPr>
          <w:rFonts w:asciiTheme="majorHAnsi" w:eastAsiaTheme="majorEastAsia" w:hAnsiTheme="majorHAnsi" w:cstheme="majorBidi"/>
          <w:color w:val="2E74B5" w:themeColor="accent1" w:themeShade="BF"/>
          <w:sz w:val="32"/>
          <w:szCs w:val="32"/>
        </w:rPr>
      </w:pPr>
      <w:bookmarkStart w:id="296" w:name="_Toc25148570"/>
      <w:r w:rsidRPr="00B60E77">
        <w:br w:type="page"/>
      </w:r>
      <w:bookmarkStart w:id="297" w:name="_Toc25148572"/>
      <w:bookmarkEnd w:id="296"/>
    </w:p>
    <w:p w14:paraId="50254F06" w14:textId="64D11D87" w:rsidR="00630496" w:rsidRDefault="00630496" w:rsidP="004F5B63">
      <w:pPr>
        <w:pStyle w:val="berschrift1"/>
      </w:pPr>
      <w:bookmarkStart w:id="298" w:name="_Toc157689168"/>
      <w:bookmarkStart w:id="299" w:name="_Toc161418971"/>
      <w:r w:rsidRPr="00B60E77">
        <w:lastRenderedPageBreak/>
        <w:t>Quellenverzeichnis</w:t>
      </w:r>
      <w:bookmarkEnd w:id="297"/>
      <w:bookmarkEnd w:id="298"/>
      <w:bookmarkEnd w:id="299"/>
    </w:p>
    <w:p w14:paraId="6C409CF0" w14:textId="77777777" w:rsidR="00191682" w:rsidRPr="00191682" w:rsidRDefault="00191682" w:rsidP="00191682"/>
    <w:p w14:paraId="4255890C" w14:textId="77777777" w:rsidR="00AC3E1A" w:rsidRPr="00B60E77" w:rsidRDefault="00AC3E1A">
      <w:bookmarkStart w:id="300" w:name="_Toc25148573"/>
      <w:r w:rsidRPr="00B60E77">
        <w:br w:type="page"/>
      </w:r>
    </w:p>
    <w:p w14:paraId="66777277" w14:textId="4C29DE92" w:rsidR="00630496" w:rsidRPr="00B60E77" w:rsidRDefault="00630496" w:rsidP="004F5B63">
      <w:pPr>
        <w:pStyle w:val="berschrift1"/>
      </w:pPr>
      <w:bookmarkStart w:id="301" w:name="_Toc157689169"/>
      <w:bookmarkStart w:id="302" w:name="_Toc161418972"/>
      <w:r w:rsidRPr="00B60E77">
        <w:lastRenderedPageBreak/>
        <w:t>Anhang</w:t>
      </w:r>
      <w:bookmarkEnd w:id="300"/>
      <w:bookmarkEnd w:id="301"/>
      <w:bookmarkEnd w:id="302"/>
    </w:p>
    <w:p w14:paraId="58D6C9B1" w14:textId="4DECD9CE" w:rsidR="00191682" w:rsidRDefault="0024287A" w:rsidP="00003FFE">
      <w:r>
        <w:t>Datenblätter</w:t>
      </w:r>
      <w:r w:rsidR="00433C5D">
        <w:t>:</w:t>
      </w:r>
    </w:p>
    <w:p w14:paraId="148CA9A0" w14:textId="68F3750C" w:rsidR="0024287A" w:rsidRDefault="0024287A" w:rsidP="007E4378">
      <w:pPr>
        <w:pStyle w:val="Listenabsatz"/>
        <w:numPr>
          <w:ilvl w:val="0"/>
          <w:numId w:val="1"/>
        </w:numPr>
        <w:rPr>
          <w:lang w:val="en-GB"/>
        </w:rPr>
      </w:pPr>
      <w:r w:rsidRPr="0024287A">
        <w:rPr>
          <w:lang w:val="en-GB"/>
        </w:rPr>
        <w:t>ACE LEV Levelling Mounts</w:t>
      </w:r>
    </w:p>
    <w:p w14:paraId="5EDE483D" w14:textId="235BCC4E" w:rsidR="0024287A" w:rsidRDefault="0024287A" w:rsidP="007E4378">
      <w:pPr>
        <w:pStyle w:val="Listenabsatz"/>
        <w:numPr>
          <w:ilvl w:val="0"/>
          <w:numId w:val="1"/>
        </w:numPr>
        <w:rPr>
          <w:lang w:val="en-GB"/>
        </w:rPr>
      </w:pPr>
      <w:r>
        <w:rPr>
          <w:lang w:val="en-GB"/>
        </w:rPr>
        <w:t>ACE LEV Luftfedern PLM-1</w:t>
      </w:r>
    </w:p>
    <w:p w14:paraId="13B99758" w14:textId="20851019" w:rsidR="0024287A" w:rsidRDefault="0024287A" w:rsidP="007E4378">
      <w:pPr>
        <w:pStyle w:val="Listenabsatz"/>
        <w:numPr>
          <w:ilvl w:val="0"/>
          <w:numId w:val="1"/>
        </w:numPr>
      </w:pPr>
      <w:r w:rsidRPr="0024287A">
        <w:t>Item Technische Daten zu P</w:t>
      </w:r>
      <w:r>
        <w:t>rofilen</w:t>
      </w:r>
    </w:p>
    <w:p w14:paraId="7B3B4994" w14:textId="1CE77A56" w:rsidR="0024287A" w:rsidRDefault="0024287A" w:rsidP="007E4378">
      <w:pPr>
        <w:pStyle w:val="Listenabsatz"/>
        <w:numPr>
          <w:ilvl w:val="0"/>
          <w:numId w:val="1"/>
        </w:numPr>
      </w:pPr>
      <w:r>
        <w:t>Item Automatik-Verbindung Anwendungs- und Montagehinweise</w:t>
      </w:r>
    </w:p>
    <w:p w14:paraId="2F3677F0" w14:textId="4836A0B8" w:rsidR="0024287A" w:rsidRPr="0024287A" w:rsidRDefault="0024287A" w:rsidP="007E4378">
      <w:pPr>
        <w:pStyle w:val="Listenabsatz"/>
        <w:numPr>
          <w:ilvl w:val="0"/>
          <w:numId w:val="1"/>
        </w:numPr>
      </w:pPr>
      <w:r>
        <w:t>Idec Miniature Interlock Switches HS5D</w:t>
      </w:r>
    </w:p>
    <w:p w14:paraId="748E57D6" w14:textId="708647EB" w:rsidR="0024287A" w:rsidRDefault="0024287A" w:rsidP="00003FFE">
      <w:pPr>
        <w:rPr>
          <w:lang w:val="en-GB"/>
        </w:rPr>
      </w:pPr>
      <w:r w:rsidRPr="0024287A">
        <w:t>Dokumente</w:t>
      </w:r>
      <w:r w:rsidR="00DE3C91">
        <w:t>:</w:t>
      </w:r>
    </w:p>
    <w:p w14:paraId="3CB3B037" w14:textId="64E44302" w:rsidR="0024287A" w:rsidRDefault="0024287A" w:rsidP="007E4378">
      <w:pPr>
        <w:pStyle w:val="Listenabsatz"/>
        <w:numPr>
          <w:ilvl w:val="0"/>
          <w:numId w:val="1"/>
        </w:numPr>
      </w:pPr>
      <w:r>
        <w:t>Prüfvorrichtung C-Achsen – Raoul Messerli V-IPA 2024</w:t>
      </w:r>
    </w:p>
    <w:p w14:paraId="23EB7FE4" w14:textId="5E3D574F" w:rsidR="0024287A" w:rsidRDefault="0024287A" w:rsidP="007E4378">
      <w:pPr>
        <w:pStyle w:val="Listenabsatz"/>
        <w:numPr>
          <w:ilvl w:val="0"/>
          <w:numId w:val="1"/>
        </w:numPr>
      </w:pPr>
      <w:r>
        <w:t>Terminplan</w:t>
      </w:r>
    </w:p>
    <w:p w14:paraId="724B4E02" w14:textId="655BB273" w:rsidR="0024287A" w:rsidRDefault="0024287A" w:rsidP="007E4378">
      <w:pPr>
        <w:pStyle w:val="Listenabsatz"/>
        <w:numPr>
          <w:ilvl w:val="0"/>
          <w:numId w:val="1"/>
        </w:numPr>
      </w:pPr>
      <w:r>
        <w:t>Pflichtenheft V0.1</w:t>
      </w:r>
    </w:p>
    <w:p w14:paraId="09D9C6F7" w14:textId="24EE1E4F" w:rsidR="0024287A" w:rsidRDefault="0024287A" w:rsidP="007E4378">
      <w:pPr>
        <w:pStyle w:val="Listenabsatz"/>
        <w:numPr>
          <w:ilvl w:val="0"/>
          <w:numId w:val="1"/>
        </w:numPr>
      </w:pPr>
      <w:r>
        <w:t>Pflichtenheft V2.0</w:t>
      </w:r>
    </w:p>
    <w:p w14:paraId="5E0D83A8" w14:textId="57226B0B" w:rsidR="0024287A" w:rsidRDefault="0024287A" w:rsidP="007E4378">
      <w:pPr>
        <w:pStyle w:val="Listenabsatz"/>
        <w:numPr>
          <w:ilvl w:val="0"/>
          <w:numId w:val="1"/>
        </w:numPr>
      </w:pPr>
      <w:r>
        <w:t>Morphologischer Kasten</w:t>
      </w:r>
    </w:p>
    <w:p w14:paraId="4E2DA112" w14:textId="0D573877" w:rsidR="0024287A" w:rsidRDefault="0024287A" w:rsidP="007E4378">
      <w:pPr>
        <w:pStyle w:val="Listenabsatz"/>
        <w:numPr>
          <w:ilvl w:val="0"/>
          <w:numId w:val="1"/>
        </w:numPr>
      </w:pPr>
      <w:r>
        <w:t>Wertigkeitstabelle</w:t>
      </w:r>
    </w:p>
    <w:p w14:paraId="127ABB09" w14:textId="661DF4EF" w:rsidR="0024287A" w:rsidRDefault="0024287A" w:rsidP="007E4378">
      <w:pPr>
        <w:pStyle w:val="Listenabsatz"/>
        <w:numPr>
          <w:ilvl w:val="0"/>
          <w:numId w:val="1"/>
        </w:numPr>
      </w:pPr>
      <w:r>
        <w:t>S-Diagramm</w:t>
      </w:r>
    </w:p>
    <w:p w14:paraId="264A6E82" w14:textId="702B4D90" w:rsidR="0024287A" w:rsidRDefault="0024287A" w:rsidP="007E4378">
      <w:pPr>
        <w:pStyle w:val="Listenabsatz"/>
        <w:numPr>
          <w:ilvl w:val="0"/>
          <w:numId w:val="1"/>
        </w:numPr>
      </w:pPr>
      <w:r>
        <w:t>Item Offerte von Tisch Variante</w:t>
      </w:r>
    </w:p>
    <w:p w14:paraId="5EC10C51" w14:textId="484B8B57" w:rsidR="0024287A" w:rsidRDefault="0024287A" w:rsidP="007E4378">
      <w:pPr>
        <w:pStyle w:val="Listenabsatz"/>
        <w:numPr>
          <w:ilvl w:val="0"/>
          <w:numId w:val="1"/>
        </w:numPr>
      </w:pPr>
      <w:r>
        <w:t>Preis Abschätzung für Schweisskonstruktion</w:t>
      </w:r>
    </w:p>
    <w:p w14:paraId="152D7687" w14:textId="381BD8EB" w:rsidR="0024287A" w:rsidRDefault="0024287A" w:rsidP="007E4378">
      <w:pPr>
        <w:pStyle w:val="Listenabsatz"/>
        <w:numPr>
          <w:ilvl w:val="0"/>
          <w:numId w:val="1"/>
        </w:numPr>
      </w:pPr>
      <w:r>
        <w:t>Bedingung Anleitung C-Achsenprüffstand</w:t>
      </w:r>
    </w:p>
    <w:p w14:paraId="1F5D7522" w14:textId="3C42F5CA" w:rsidR="0024287A" w:rsidRDefault="0024287A" w:rsidP="007E4378">
      <w:pPr>
        <w:pStyle w:val="Listenabsatz"/>
        <w:numPr>
          <w:ilvl w:val="0"/>
          <w:numId w:val="1"/>
        </w:numPr>
      </w:pPr>
      <w:r>
        <w:t>Preisberechnung für ETW-15501-0020</w:t>
      </w:r>
    </w:p>
    <w:p w14:paraId="6FCDDBA2" w14:textId="5A210937" w:rsidR="0024287A" w:rsidRDefault="0024287A" w:rsidP="007E4378">
      <w:pPr>
        <w:pStyle w:val="Listenabsatz"/>
        <w:numPr>
          <w:ilvl w:val="0"/>
          <w:numId w:val="1"/>
        </w:numPr>
      </w:pPr>
      <w:r>
        <w:t>Item Offerte für Finale Variante</w:t>
      </w:r>
    </w:p>
    <w:p w14:paraId="406B6968" w14:textId="252AA44C" w:rsidR="0024287A" w:rsidRDefault="0024287A" w:rsidP="007E4378">
      <w:pPr>
        <w:pStyle w:val="Listenabsatz"/>
        <w:numPr>
          <w:ilvl w:val="0"/>
          <w:numId w:val="1"/>
        </w:numPr>
      </w:pPr>
      <w:r>
        <w:t>Risikobeurteilung</w:t>
      </w:r>
    </w:p>
    <w:p w14:paraId="6FEDB247" w14:textId="3FDACAE3" w:rsidR="00433C5D" w:rsidRPr="0024287A" w:rsidRDefault="00433C5D" w:rsidP="007E4378">
      <w:pPr>
        <w:pStyle w:val="Listenabsatz"/>
        <w:numPr>
          <w:ilvl w:val="0"/>
          <w:numId w:val="1"/>
        </w:numPr>
      </w:pPr>
      <w:r>
        <w:t>Arbeitsjournal</w:t>
      </w:r>
    </w:p>
    <w:p w14:paraId="650C36FB" w14:textId="3225D5C2" w:rsidR="0024287A" w:rsidRDefault="0024287A" w:rsidP="00003FFE">
      <w:r>
        <w:t>Zeichnungen</w:t>
      </w:r>
      <w:r w:rsidR="00DE3C91">
        <w:t>:</w:t>
      </w:r>
    </w:p>
    <w:p w14:paraId="4E6D992E" w14:textId="65127D52" w:rsidR="0024287A" w:rsidRDefault="0024287A" w:rsidP="007E4378">
      <w:pPr>
        <w:pStyle w:val="Listenabsatz"/>
        <w:numPr>
          <w:ilvl w:val="0"/>
          <w:numId w:val="1"/>
        </w:numPr>
      </w:pPr>
      <w:r>
        <w:t>ETW-15501-0020</w:t>
      </w:r>
      <w:r>
        <w:tab/>
        <w:t>C-ACHSENPRUFST</w:t>
      </w:r>
    </w:p>
    <w:p w14:paraId="797A1C79" w14:textId="304BC006" w:rsidR="0024287A" w:rsidRDefault="0024287A" w:rsidP="007E4378">
      <w:pPr>
        <w:pStyle w:val="Listenabsatz"/>
        <w:numPr>
          <w:ilvl w:val="0"/>
          <w:numId w:val="1"/>
        </w:numPr>
      </w:pPr>
      <w:r>
        <w:t>ETW-15501-0000</w:t>
      </w:r>
      <w:r>
        <w:tab/>
        <w:t>C-ACHSENHALT</w:t>
      </w:r>
    </w:p>
    <w:p w14:paraId="2223BFC0" w14:textId="352D9221" w:rsidR="0024287A" w:rsidRDefault="0024287A" w:rsidP="007E4378">
      <w:pPr>
        <w:pStyle w:val="Listenabsatz"/>
        <w:numPr>
          <w:ilvl w:val="0"/>
          <w:numId w:val="1"/>
        </w:numPr>
      </w:pPr>
      <w:r>
        <w:t>ETW-15501-0003</w:t>
      </w:r>
      <w:r>
        <w:tab/>
        <w:t>HALTER C-ACHE</w:t>
      </w:r>
    </w:p>
    <w:p w14:paraId="7BC57559" w14:textId="37A0F6EC" w:rsidR="0024287A" w:rsidRDefault="0024287A" w:rsidP="007E4378">
      <w:pPr>
        <w:pStyle w:val="Listenabsatz"/>
        <w:numPr>
          <w:ilvl w:val="0"/>
          <w:numId w:val="1"/>
        </w:numPr>
      </w:pPr>
      <w:r>
        <w:t>ETW-15501-0004</w:t>
      </w:r>
      <w:r>
        <w:tab/>
        <w:t>ANSCHLUSSPLAT</w:t>
      </w:r>
    </w:p>
    <w:p w14:paraId="2ADCC156" w14:textId="3CA240E9" w:rsidR="0024287A" w:rsidRDefault="0024287A" w:rsidP="007E4378">
      <w:pPr>
        <w:pStyle w:val="Listenabsatz"/>
        <w:numPr>
          <w:ilvl w:val="0"/>
          <w:numId w:val="1"/>
        </w:numPr>
      </w:pPr>
      <w:r>
        <w:t>ETW-15501-0007</w:t>
      </w:r>
      <w:r>
        <w:tab/>
        <w:t>TISCHPLAT</w:t>
      </w:r>
    </w:p>
    <w:p w14:paraId="60EC7767" w14:textId="26FC6B04" w:rsidR="0024287A" w:rsidRDefault="00DE3C91" w:rsidP="007E4378">
      <w:pPr>
        <w:pStyle w:val="Listenabsatz"/>
        <w:numPr>
          <w:ilvl w:val="0"/>
          <w:numId w:val="1"/>
        </w:numPr>
      </w:pPr>
      <w:r>
        <w:t>ETW-15501-0008</w:t>
      </w:r>
      <w:r>
        <w:tab/>
        <w:t>FRONTBLECH</w:t>
      </w:r>
    </w:p>
    <w:p w14:paraId="255C04CB" w14:textId="07000640" w:rsidR="00DE3C91" w:rsidRDefault="00DE3C91" w:rsidP="007E4378">
      <w:pPr>
        <w:pStyle w:val="Listenabsatz"/>
        <w:numPr>
          <w:ilvl w:val="0"/>
          <w:numId w:val="1"/>
        </w:numPr>
      </w:pPr>
      <w:r>
        <w:t>ETW-15501-0010</w:t>
      </w:r>
      <w:r>
        <w:tab/>
        <w:t>TISCHGERUEST</w:t>
      </w:r>
    </w:p>
    <w:p w14:paraId="409BC7AA" w14:textId="5257A273" w:rsidR="00DE3C91" w:rsidRDefault="00DE3C91" w:rsidP="007E4378">
      <w:pPr>
        <w:pStyle w:val="Listenabsatz"/>
        <w:numPr>
          <w:ilvl w:val="0"/>
          <w:numId w:val="1"/>
        </w:numPr>
      </w:pPr>
      <w:r>
        <w:t>ETW -15501-0011</w:t>
      </w:r>
      <w:r>
        <w:tab/>
        <w:t>SEITENBLECH</w:t>
      </w:r>
    </w:p>
    <w:p w14:paraId="26B866E8" w14:textId="533278F8" w:rsidR="00DE3C91" w:rsidRDefault="00DE3C91" w:rsidP="007E4378">
      <w:pPr>
        <w:pStyle w:val="Listenabsatz"/>
        <w:numPr>
          <w:ilvl w:val="0"/>
          <w:numId w:val="1"/>
        </w:numPr>
      </w:pPr>
      <w:r>
        <w:t>ETW-15501-0016</w:t>
      </w:r>
      <w:r>
        <w:tab/>
        <w:t>SCHUTZBLECH</w:t>
      </w:r>
    </w:p>
    <w:p w14:paraId="324D5D60" w14:textId="16CE3B21" w:rsidR="00DE3C91" w:rsidRDefault="00DE3C91" w:rsidP="007E4378">
      <w:pPr>
        <w:pStyle w:val="Listenabsatz"/>
        <w:numPr>
          <w:ilvl w:val="0"/>
          <w:numId w:val="1"/>
        </w:numPr>
      </w:pPr>
      <w:r>
        <w:t>ETW-15501-0027</w:t>
      </w:r>
      <w:r>
        <w:tab/>
        <w:t>HALTEBLECH</w:t>
      </w:r>
    </w:p>
    <w:p w14:paraId="7800AD35" w14:textId="6854C31E" w:rsidR="00DE3C91" w:rsidRDefault="00DE3C91" w:rsidP="007E4378">
      <w:pPr>
        <w:pStyle w:val="Listenabsatz"/>
        <w:numPr>
          <w:ilvl w:val="0"/>
          <w:numId w:val="1"/>
        </w:numPr>
      </w:pPr>
      <w:r>
        <w:t>ETW-15501-0029</w:t>
      </w:r>
      <w:r>
        <w:tab/>
        <w:t>HALTEBLECH</w:t>
      </w:r>
    </w:p>
    <w:p w14:paraId="05036C50" w14:textId="0BBD1F49" w:rsidR="00DE3C91" w:rsidRDefault="00DE3C91" w:rsidP="007E4378">
      <w:pPr>
        <w:pStyle w:val="Listenabsatz"/>
        <w:numPr>
          <w:ilvl w:val="0"/>
          <w:numId w:val="1"/>
        </w:numPr>
      </w:pPr>
      <w:r>
        <w:t>ETW-15501-0031</w:t>
      </w:r>
      <w:r>
        <w:tab/>
        <w:t>ARMATURPLATTE BLANK</w:t>
      </w:r>
    </w:p>
    <w:p w14:paraId="7165D9BB" w14:textId="0459D75A" w:rsidR="00DE3C91" w:rsidRDefault="00DE3C91" w:rsidP="007E4378">
      <w:pPr>
        <w:pStyle w:val="Listenabsatz"/>
        <w:numPr>
          <w:ilvl w:val="0"/>
          <w:numId w:val="1"/>
        </w:numPr>
      </w:pPr>
      <w:r>
        <w:t>ETW-15501-0041</w:t>
      </w:r>
      <w:r>
        <w:tab/>
        <w:t>OEL-WANNE</w:t>
      </w:r>
    </w:p>
    <w:p w14:paraId="05A748A1" w14:textId="2A9D9C35" w:rsidR="00DE3C91" w:rsidRDefault="00DE3C91" w:rsidP="007E4378">
      <w:pPr>
        <w:pStyle w:val="Listenabsatz"/>
        <w:numPr>
          <w:ilvl w:val="0"/>
          <w:numId w:val="1"/>
        </w:numPr>
      </w:pPr>
      <w:r>
        <w:t>ETW-15501-1002</w:t>
      </w:r>
      <w:r>
        <w:tab/>
        <w:t>ARMATURPLATT</w:t>
      </w:r>
    </w:p>
    <w:p w14:paraId="33AE72E2" w14:textId="7B7E6ED9" w:rsidR="00DE3C91" w:rsidRDefault="00DE3C91" w:rsidP="007E4378">
      <w:pPr>
        <w:pStyle w:val="Listenabsatz"/>
        <w:numPr>
          <w:ilvl w:val="0"/>
          <w:numId w:val="1"/>
        </w:numPr>
      </w:pPr>
      <w:r>
        <w:t>ETW-15501-0030</w:t>
      </w:r>
      <w:r>
        <w:tab/>
        <w:t>C-ACHSENHEBEMIT</w:t>
      </w:r>
    </w:p>
    <w:p w14:paraId="3C6F739E" w14:textId="60C1E129" w:rsidR="00DE3C91" w:rsidRDefault="00DE3C91" w:rsidP="007E4378">
      <w:pPr>
        <w:pStyle w:val="Listenabsatz"/>
        <w:numPr>
          <w:ilvl w:val="0"/>
          <w:numId w:val="1"/>
        </w:numPr>
      </w:pPr>
      <w:r>
        <w:t>ETW-15501-0021</w:t>
      </w:r>
      <w:r>
        <w:tab/>
        <w:t>HEBEBUEGL</w:t>
      </w:r>
    </w:p>
    <w:p w14:paraId="08E7C4F4" w14:textId="66804F69" w:rsidR="00DE3C91" w:rsidRDefault="00DE3C91" w:rsidP="007E4378">
      <w:pPr>
        <w:pStyle w:val="Listenabsatz"/>
        <w:numPr>
          <w:ilvl w:val="0"/>
          <w:numId w:val="1"/>
        </w:numPr>
      </w:pPr>
      <w:r>
        <w:t>ETW-15501-0022</w:t>
      </w:r>
      <w:r>
        <w:tab/>
        <w:t>GELENK</w:t>
      </w:r>
    </w:p>
    <w:p w14:paraId="21358F44" w14:textId="4150362D" w:rsidR="00F64936" w:rsidRDefault="00DE3C91" w:rsidP="007E4378">
      <w:pPr>
        <w:pStyle w:val="Listenabsatz"/>
        <w:numPr>
          <w:ilvl w:val="0"/>
          <w:numId w:val="1"/>
        </w:numPr>
      </w:pPr>
      <w:r>
        <w:t>ETW-15501-0024</w:t>
      </w:r>
      <w:r>
        <w:tab/>
        <w:t>BUEGEL</w:t>
      </w:r>
    </w:p>
    <w:p w14:paraId="21F9D3DD" w14:textId="77777777" w:rsidR="00DE3C91" w:rsidRPr="00B60E77" w:rsidRDefault="00DE3C91" w:rsidP="007E4378">
      <w:pPr>
        <w:pStyle w:val="Listenabsatz"/>
        <w:numPr>
          <w:ilvl w:val="0"/>
          <w:numId w:val="1"/>
        </w:numPr>
      </w:pPr>
      <w:r>
        <w:t>ETW-15501-0026</w:t>
      </w:r>
      <w:r>
        <w:tab/>
        <w:t>SICHERUNGSBLECH</w:t>
      </w:r>
    </w:p>
    <w:p w14:paraId="3D3B2B53" w14:textId="757FAA79" w:rsidR="00DE3C91" w:rsidRDefault="00DE3C91" w:rsidP="007E4378">
      <w:pPr>
        <w:pStyle w:val="Listenabsatz"/>
        <w:numPr>
          <w:ilvl w:val="0"/>
          <w:numId w:val="1"/>
        </w:numPr>
      </w:pPr>
      <w:r>
        <w:t>ETW-15501-0025</w:t>
      </w:r>
      <w:r>
        <w:tab/>
        <w:t>HUELSE</w:t>
      </w:r>
    </w:p>
    <w:p w14:paraId="3DBBDD6B" w14:textId="044F6894" w:rsidR="00DE3C91" w:rsidRDefault="00DE3C91" w:rsidP="007E4378">
      <w:pPr>
        <w:pStyle w:val="Listenabsatz"/>
        <w:numPr>
          <w:ilvl w:val="0"/>
          <w:numId w:val="1"/>
        </w:numPr>
      </w:pPr>
      <w:r>
        <w:t>ETW-15501-0040</w:t>
      </w:r>
      <w:r>
        <w:tab/>
        <w:t>OELAUFFANGWANNE</w:t>
      </w:r>
    </w:p>
    <w:p w14:paraId="756B9B9A" w14:textId="5F2494BD" w:rsidR="00DE3C91" w:rsidRPr="00B60E77" w:rsidRDefault="00DE3C91" w:rsidP="007E4378">
      <w:pPr>
        <w:pStyle w:val="Listenabsatz"/>
        <w:numPr>
          <w:ilvl w:val="0"/>
          <w:numId w:val="1"/>
        </w:numPr>
      </w:pPr>
      <w:r>
        <w:t>ETW-15501-0037</w:t>
      </w:r>
      <w:r>
        <w:tab/>
        <w:t>OELAUFFANGWANNE</w:t>
      </w:r>
    </w:p>
    <w:sectPr w:rsidR="00DE3C91" w:rsidRPr="00B60E77" w:rsidSect="00A636FB">
      <w:headerReference w:type="default" r:id="rId118"/>
      <w:footerReference w:type="default" r:id="rId119"/>
      <w:pgSz w:w="11906" w:h="16838" w:code="9"/>
      <w:pgMar w:top="1418" w:right="1418" w:bottom="1134"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Natacha Walther" w:date="2024-03-16T00:06:00Z" w:initials="NW">
    <w:p w14:paraId="7E738219" w14:textId="77777777" w:rsidR="0019368E" w:rsidRDefault="00035CC3" w:rsidP="0019368E">
      <w:pPr>
        <w:pStyle w:val="Kommentartext"/>
      </w:pPr>
      <w:r>
        <w:rPr>
          <w:rStyle w:val="Kommentarzeichen"/>
        </w:rPr>
        <w:annotationRef/>
      </w:r>
      <w:r w:rsidR="0019368E">
        <w:t>Was meinst du hier? Erkläre das genauer</w:t>
      </w:r>
    </w:p>
  </w:comment>
  <w:comment w:id="15" w:author="Natacha Walther" w:date="2024-03-16T00:13:00Z" w:initials="NW">
    <w:p w14:paraId="61ACD1A9" w14:textId="7215231C" w:rsidR="00B31A99" w:rsidRDefault="00035CC3" w:rsidP="00B31A99">
      <w:pPr>
        <w:pStyle w:val="Kommentartext"/>
      </w:pPr>
      <w:r>
        <w:rPr>
          <w:rStyle w:val="Kommentarzeichen"/>
        </w:rPr>
        <w:annotationRef/>
      </w:r>
      <w:r w:rsidR="00B31A99">
        <w:t>Was ist der unterschied zwischen dem und dem Inhaltsverzeichnis?</w:t>
      </w:r>
    </w:p>
  </w:comment>
  <w:comment w:id="32" w:author="Natacha Walther" w:date="2024-03-17T16:42:00Z" w:initials="NW">
    <w:p w14:paraId="62AA1484" w14:textId="77777777" w:rsidR="00DD1AFB" w:rsidRDefault="00DD1AFB" w:rsidP="00DD1AFB">
      <w:pPr>
        <w:pStyle w:val="Kommentartext"/>
      </w:pPr>
      <w:r>
        <w:rPr>
          <w:rStyle w:val="Kommentarzeichen"/>
        </w:rPr>
        <w:annotationRef/>
      </w:r>
      <w:r>
        <w:t>Wenn du Platz hast wäre ein Bild cool</w:t>
      </w:r>
    </w:p>
  </w:comment>
  <w:comment w:id="56" w:author="Natacha Walther" w:date="2024-03-17T17:34:00Z" w:initials="NW">
    <w:p w14:paraId="5CC78A38" w14:textId="77777777" w:rsidR="003B2D8D" w:rsidRDefault="003B2D8D" w:rsidP="003B2D8D">
      <w:pPr>
        <w:pStyle w:val="Kommentartext"/>
      </w:pPr>
      <w:r>
        <w:rPr>
          <w:rStyle w:val="Kommentarzeichen"/>
        </w:rPr>
        <w:annotationRef/>
      </w:r>
      <w:r>
        <w:t>Zahlen bis 12 werden grundsätzlich ausgeschrieben</w:t>
      </w:r>
    </w:p>
  </w:comment>
  <w:comment w:id="62" w:author="Natacha Walther" w:date="2024-03-17T17:37:00Z" w:initials="NW">
    <w:p w14:paraId="358C30C9" w14:textId="77777777" w:rsidR="003B2D8D" w:rsidRDefault="003B2D8D" w:rsidP="003B2D8D">
      <w:pPr>
        <w:pStyle w:val="Kommentartext"/>
      </w:pPr>
      <w:r>
        <w:rPr>
          <w:rStyle w:val="Kommentarzeichen"/>
        </w:rPr>
        <w:annotationRef/>
      </w:r>
      <w:r>
        <w:t>Was? Äpfel, Birnen?</w:t>
      </w:r>
    </w:p>
  </w:comment>
  <w:comment w:id="63" w:author="Natacha Walther" w:date="2024-03-17T17:42:00Z" w:initials="NW">
    <w:p w14:paraId="458E90E7" w14:textId="77777777" w:rsidR="00E857B1" w:rsidRDefault="00E857B1" w:rsidP="00E857B1">
      <w:pPr>
        <w:pStyle w:val="Kommentartext"/>
      </w:pPr>
      <w:r>
        <w:rPr>
          <w:rStyle w:val="Kommentarzeichen"/>
        </w:rPr>
        <w:annotationRef/>
      </w:r>
      <w:r>
        <w:t>Vielleich wäre eine Anordnung in einer Tabelle einfacher zu verstehen, offensichtlicher</w:t>
      </w:r>
    </w:p>
  </w:comment>
  <w:comment w:id="66" w:author="Natacha Walther" w:date="2024-03-17T17:44:00Z" w:initials="NW">
    <w:p w14:paraId="76C3AF0A" w14:textId="77777777" w:rsidR="00E857B1" w:rsidRDefault="00E857B1" w:rsidP="00E857B1">
      <w:pPr>
        <w:pStyle w:val="Kommentartext"/>
      </w:pPr>
      <w:r>
        <w:rPr>
          <w:rStyle w:val="Kommentarzeichen"/>
        </w:rPr>
        <w:annotationRef/>
      </w:r>
      <w:r>
        <w:t>Nimm das nach oben und mache ein „Einleitungsatz“ daraus</w:t>
      </w:r>
    </w:p>
  </w:comment>
  <w:comment w:id="83" w:author="Natacha Walther" w:date="2024-03-17T17:58:00Z" w:initials="NW">
    <w:p w14:paraId="5AA920C1" w14:textId="77777777" w:rsidR="00F46E2A" w:rsidRDefault="00F46E2A" w:rsidP="00F46E2A">
      <w:pPr>
        <w:pStyle w:val="Kommentartext"/>
      </w:pPr>
      <w:r>
        <w:rPr>
          <w:rStyle w:val="Kommentarzeichen"/>
        </w:rPr>
        <w:annotationRef/>
      </w:r>
      <w:r>
        <w:t>Induktiv oder Induktion?</w:t>
      </w:r>
    </w:p>
  </w:comment>
  <w:comment w:id="98" w:author="Natacha Walther" w:date="2024-03-17T18:14:00Z" w:initials="NW">
    <w:p w14:paraId="668ACACC" w14:textId="77777777" w:rsidR="0086176A" w:rsidRDefault="0086176A" w:rsidP="0086176A">
      <w:pPr>
        <w:pStyle w:val="Kommentartext"/>
      </w:pPr>
      <w:r>
        <w:rPr>
          <w:rStyle w:val="Kommentarzeichen"/>
        </w:rPr>
        <w:annotationRef/>
      </w:r>
      <w:r>
        <w:t>?</w:t>
      </w:r>
    </w:p>
  </w:comment>
  <w:comment w:id="114" w:author="Natacha Walther" w:date="2024-03-17T22:06:00Z" w:initials="NW">
    <w:p w14:paraId="23235465" w14:textId="77777777" w:rsidR="0031214E" w:rsidRDefault="0031214E" w:rsidP="0031214E">
      <w:pPr>
        <w:pStyle w:val="Kommentartext"/>
      </w:pPr>
      <w:r>
        <w:rPr>
          <w:rStyle w:val="Kommentarzeichen"/>
        </w:rPr>
        <w:annotationRef/>
      </w:r>
      <w:r>
        <w:t>Und warum ist das besser für die Arbeit?</w:t>
      </w:r>
    </w:p>
  </w:comment>
  <w:comment w:id="118" w:author="Natacha Walther" w:date="2024-03-17T22:09:00Z" w:initials="NW">
    <w:p w14:paraId="4274FB18" w14:textId="77777777" w:rsidR="0031214E" w:rsidRDefault="0031214E" w:rsidP="0031214E">
      <w:pPr>
        <w:pStyle w:val="Kommentartext"/>
      </w:pPr>
      <w:r>
        <w:rPr>
          <w:rStyle w:val="Kommentarzeichen"/>
        </w:rPr>
        <w:annotationRef/>
      </w:r>
      <w:r>
        <w:t>Kontrolle von was?</w:t>
      </w:r>
    </w:p>
  </w:comment>
  <w:comment w:id="128" w:author="Natacha Walther" w:date="2024-03-17T22:09:00Z" w:initials="NW">
    <w:p w14:paraId="0AF88CE1" w14:textId="77777777" w:rsidR="0031214E" w:rsidRDefault="0031214E" w:rsidP="0031214E">
      <w:pPr>
        <w:pStyle w:val="Kommentartext"/>
      </w:pPr>
      <w:r>
        <w:rPr>
          <w:rStyle w:val="Kommentarzeichen"/>
        </w:rPr>
        <w:annotationRef/>
      </w:r>
      <w:r>
        <w:t>Hydraulische Funktionen sind zwei Wörter</w:t>
      </w:r>
    </w:p>
  </w:comment>
  <w:comment w:id="141" w:author="Natacha Walther" w:date="2024-03-17T22:11:00Z" w:initials="NW">
    <w:p w14:paraId="20E25107" w14:textId="77777777" w:rsidR="0031214E" w:rsidRDefault="0031214E" w:rsidP="0031214E">
      <w:pPr>
        <w:pStyle w:val="Kommentartext"/>
      </w:pPr>
      <w:r>
        <w:rPr>
          <w:rStyle w:val="Kommentarzeichen"/>
        </w:rPr>
        <w:annotationRef/>
      </w:r>
      <w:r>
        <w:t>Da fehlt was</w:t>
      </w:r>
    </w:p>
  </w:comment>
  <w:comment w:id="142" w:author="Natacha Walther" w:date="2024-03-17T22:11:00Z" w:initials="NW">
    <w:p w14:paraId="14CC6B9E" w14:textId="77777777" w:rsidR="0031214E" w:rsidRDefault="0031214E" w:rsidP="0031214E">
      <w:pPr>
        <w:pStyle w:val="Kommentartext"/>
      </w:pPr>
      <w:r>
        <w:rPr>
          <w:rStyle w:val="Kommentarzeichen"/>
        </w:rPr>
        <w:annotationRef/>
      </w:r>
      <w:r>
        <w:t>Nich in der Ich-Form</w:t>
      </w:r>
    </w:p>
  </w:comment>
  <w:comment w:id="167" w:author="Natacha Walther" w:date="2024-03-17T22:15:00Z" w:initials="NW">
    <w:p w14:paraId="500AF9ED" w14:textId="77777777" w:rsidR="0031214E" w:rsidRDefault="0031214E" w:rsidP="0031214E">
      <w:pPr>
        <w:pStyle w:val="Kommentartext"/>
      </w:pPr>
      <w:r>
        <w:rPr>
          <w:rStyle w:val="Kommentarzeichen"/>
        </w:rPr>
        <w:annotationRef/>
      </w:r>
      <w:r>
        <w:t>Was ist daran ein Nachteil?</w:t>
      </w:r>
    </w:p>
  </w:comment>
  <w:comment w:id="201" w:author="Natacha Walther" w:date="2024-03-17T22:52:00Z" w:initials="NW">
    <w:p w14:paraId="7C419DE9" w14:textId="77777777" w:rsidR="009A753B" w:rsidRDefault="009A753B" w:rsidP="009A753B">
      <w:pPr>
        <w:pStyle w:val="Kommentartext"/>
      </w:pPr>
      <w:r>
        <w:rPr>
          <w:rStyle w:val="Kommentarzeichen"/>
        </w:rPr>
        <w:annotationRef/>
      </w:r>
      <w:r>
        <w:t>Mit wem?</w:t>
      </w:r>
    </w:p>
  </w:comment>
  <w:comment w:id="204" w:author="Natacha Walther" w:date="2024-03-17T22:56:00Z" w:initials="NW">
    <w:p w14:paraId="7BDF405A" w14:textId="77777777" w:rsidR="009A753B" w:rsidRDefault="009A753B" w:rsidP="009A753B">
      <w:pPr>
        <w:pStyle w:val="Kommentartext"/>
      </w:pPr>
      <w:r>
        <w:rPr>
          <w:rStyle w:val="Kommentarzeichen"/>
        </w:rPr>
        <w:annotationRef/>
      </w:r>
      <w:r>
        <w:t>Die wären?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738219" w15:done="0"/>
  <w15:commentEx w15:paraId="61ACD1A9" w15:done="0"/>
  <w15:commentEx w15:paraId="62AA1484" w15:done="0"/>
  <w15:commentEx w15:paraId="5CC78A38" w15:done="0"/>
  <w15:commentEx w15:paraId="358C30C9" w15:done="0"/>
  <w15:commentEx w15:paraId="458E90E7" w15:done="0"/>
  <w15:commentEx w15:paraId="76C3AF0A" w15:done="0"/>
  <w15:commentEx w15:paraId="5AA920C1" w15:done="0"/>
  <w15:commentEx w15:paraId="668ACACC" w15:done="0"/>
  <w15:commentEx w15:paraId="23235465" w15:done="0"/>
  <w15:commentEx w15:paraId="4274FB18" w15:done="0"/>
  <w15:commentEx w15:paraId="0AF88CE1" w15:done="0"/>
  <w15:commentEx w15:paraId="20E25107" w15:done="0"/>
  <w15:commentEx w15:paraId="14CC6B9E" w15:done="0"/>
  <w15:commentEx w15:paraId="500AF9ED" w15:done="0"/>
  <w15:commentEx w15:paraId="7C419DE9" w15:done="0"/>
  <w15:commentEx w15:paraId="7BDF405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5AABF23" w16cex:dateUtc="2024-03-15T23:06:00Z"/>
  <w16cex:commentExtensible w16cex:durableId="3E5987D8" w16cex:dateUtc="2024-03-15T23:13:00Z"/>
  <w16cex:commentExtensible w16cex:durableId="78185A1D" w16cex:dateUtc="2024-03-17T15:42:00Z"/>
  <w16cex:commentExtensible w16cex:durableId="047D5B5A" w16cex:dateUtc="2024-03-17T16:34:00Z"/>
  <w16cex:commentExtensible w16cex:durableId="544B5113" w16cex:dateUtc="2024-03-17T16:37:00Z"/>
  <w16cex:commentExtensible w16cex:durableId="55126DA8" w16cex:dateUtc="2024-03-17T16:42:00Z"/>
  <w16cex:commentExtensible w16cex:durableId="673E55A7" w16cex:dateUtc="2024-03-17T16:44:00Z"/>
  <w16cex:commentExtensible w16cex:durableId="09581FCA" w16cex:dateUtc="2024-03-17T16:58:00Z"/>
  <w16cex:commentExtensible w16cex:durableId="24E2CAE9" w16cex:dateUtc="2024-03-17T17:14:00Z"/>
  <w16cex:commentExtensible w16cex:durableId="6ECC12C1" w16cex:dateUtc="2024-03-17T21:06:00Z"/>
  <w16cex:commentExtensible w16cex:durableId="137A2718" w16cex:dateUtc="2024-03-17T21:09:00Z"/>
  <w16cex:commentExtensible w16cex:durableId="641428BA" w16cex:dateUtc="2024-03-17T21:09:00Z"/>
  <w16cex:commentExtensible w16cex:durableId="7887250A" w16cex:dateUtc="2024-03-17T21:11:00Z"/>
  <w16cex:commentExtensible w16cex:durableId="6B2D6661" w16cex:dateUtc="2024-03-17T21:11:00Z"/>
  <w16cex:commentExtensible w16cex:durableId="46A7FFD2" w16cex:dateUtc="2024-03-17T21:15:00Z"/>
  <w16cex:commentExtensible w16cex:durableId="6ACACBC9" w16cex:dateUtc="2024-03-17T21:52:00Z"/>
  <w16cex:commentExtensible w16cex:durableId="682BE0FE" w16cex:dateUtc="2024-03-17T2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738219" w16cid:durableId="75AABF23"/>
  <w16cid:commentId w16cid:paraId="61ACD1A9" w16cid:durableId="3E5987D8"/>
  <w16cid:commentId w16cid:paraId="62AA1484" w16cid:durableId="78185A1D"/>
  <w16cid:commentId w16cid:paraId="5CC78A38" w16cid:durableId="047D5B5A"/>
  <w16cid:commentId w16cid:paraId="358C30C9" w16cid:durableId="544B5113"/>
  <w16cid:commentId w16cid:paraId="458E90E7" w16cid:durableId="55126DA8"/>
  <w16cid:commentId w16cid:paraId="76C3AF0A" w16cid:durableId="673E55A7"/>
  <w16cid:commentId w16cid:paraId="5AA920C1" w16cid:durableId="09581FCA"/>
  <w16cid:commentId w16cid:paraId="668ACACC" w16cid:durableId="24E2CAE9"/>
  <w16cid:commentId w16cid:paraId="23235465" w16cid:durableId="6ECC12C1"/>
  <w16cid:commentId w16cid:paraId="4274FB18" w16cid:durableId="137A2718"/>
  <w16cid:commentId w16cid:paraId="0AF88CE1" w16cid:durableId="641428BA"/>
  <w16cid:commentId w16cid:paraId="20E25107" w16cid:durableId="7887250A"/>
  <w16cid:commentId w16cid:paraId="14CC6B9E" w16cid:durableId="6B2D6661"/>
  <w16cid:commentId w16cid:paraId="500AF9ED" w16cid:durableId="46A7FFD2"/>
  <w16cid:commentId w16cid:paraId="7C419DE9" w16cid:durableId="6ACACBC9"/>
  <w16cid:commentId w16cid:paraId="7BDF405A" w16cid:durableId="682BE0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5838A" w14:textId="77777777" w:rsidR="00A636FB" w:rsidRDefault="00A636FB" w:rsidP="002969A5">
      <w:pPr>
        <w:spacing w:after="0" w:line="240" w:lineRule="auto"/>
      </w:pPr>
      <w:r>
        <w:separator/>
      </w:r>
    </w:p>
  </w:endnote>
  <w:endnote w:type="continuationSeparator" w:id="0">
    <w:p w14:paraId="16DFD553" w14:textId="77777777" w:rsidR="00A636FB" w:rsidRDefault="00A636FB" w:rsidP="00296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28F6E" w14:textId="6418F71F" w:rsidR="00E64DDB" w:rsidRPr="009F0250" w:rsidRDefault="00196536" w:rsidP="009F0250">
    <w:sdt>
      <w:sdtPr>
        <w:alias w:val="Veröffentlichungsdatum"/>
        <w:tag w:val=""/>
        <w:id w:val="-248123334"/>
        <w:placeholder>
          <w:docPart w:val="2493398B8C4A45728AC20A20663C7EA5"/>
        </w:placeholder>
        <w:dataBinding w:prefixMappings="xmlns:ns0='http://schemas.microsoft.com/office/2006/coverPageProps' " w:xpath="/ns0:CoverPageProperties[1]/ns0:PublishDate[1]" w:storeItemID="{55AF091B-3C7A-41E3-B477-F2FDAA23CFDA}"/>
        <w:date w:fullDate="2024-03-18T00:00:00Z">
          <w:dateFormat w:val="dd.MM.yyyy"/>
          <w:lid w:val="de-CH"/>
          <w:storeMappedDataAs w:val="dateTime"/>
          <w:calendar w:val="gregorian"/>
        </w:date>
      </w:sdtPr>
      <w:sdtContent>
        <w:r w:rsidR="00AB58AD">
          <w:t>18.03.2024</w:t>
        </w:r>
      </w:sdtContent>
    </w:sdt>
    <w:r w:rsidR="00E64DDB">
      <w:ptab w:relativeTo="margin" w:alignment="center" w:leader="none"/>
    </w:r>
    <w:sdt>
      <w:sdtPr>
        <w:alias w:val="Autor"/>
        <w:tag w:val=""/>
        <w:id w:val="135694496"/>
        <w:placeholder>
          <w:docPart w:val="68E923340C644F64AF0273977359808E"/>
        </w:placeholder>
        <w:dataBinding w:prefixMappings="xmlns:ns0='http://purl.org/dc/elements/1.1/' xmlns:ns1='http://schemas.openxmlformats.org/package/2006/metadata/core-properties' " w:xpath="/ns1:coreProperties[1]/ns0:creator[1]" w:storeItemID="{6C3C8BC8-F283-45AE-878A-BAB7291924A1}"/>
        <w:text/>
      </w:sdtPr>
      <w:sdtContent>
        <w:r w:rsidR="00E64DDB">
          <w:t>Raoul Messerli</w:t>
        </w:r>
      </w:sdtContent>
    </w:sdt>
    <w:r w:rsidR="00E64DDB">
      <w:ptab w:relativeTo="margin" w:alignment="right" w:leader="none"/>
    </w:r>
    <w:r w:rsidR="00E64DDB">
      <w:fldChar w:fldCharType="begin"/>
    </w:r>
    <w:r w:rsidR="00E64DDB">
      <w:instrText xml:space="preserve"> PAGE   \* MERGEFORMAT </w:instrText>
    </w:r>
    <w:r w:rsidR="00E64DDB">
      <w:fldChar w:fldCharType="separate"/>
    </w:r>
    <w:r w:rsidR="00B9036E">
      <w:rPr>
        <w:noProof/>
      </w:rPr>
      <w:t>14</w:t>
    </w:r>
    <w:r w:rsidR="00E64DD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ABE7B" w14:textId="77777777" w:rsidR="00A636FB" w:rsidRDefault="00A636FB" w:rsidP="002969A5">
      <w:pPr>
        <w:spacing w:after="0" w:line="240" w:lineRule="auto"/>
      </w:pPr>
      <w:r>
        <w:separator/>
      </w:r>
    </w:p>
  </w:footnote>
  <w:footnote w:type="continuationSeparator" w:id="0">
    <w:p w14:paraId="13F997D5" w14:textId="77777777" w:rsidR="00A636FB" w:rsidRDefault="00A636FB" w:rsidP="002969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3D099" w14:textId="03DD23DD" w:rsidR="00E64DDB" w:rsidRPr="002530C9" w:rsidRDefault="00E64DDB" w:rsidP="00FD2B0F">
    <w:pPr>
      <w:pStyle w:val="Kopfzeile"/>
      <w:jc w:val="center"/>
      <w:rPr>
        <w:rStyle w:val="SchwacherVerweis"/>
      </w:rPr>
    </w:pPr>
    <w:r w:rsidRPr="00C44239">
      <w:rPr>
        <w:noProof/>
        <w:lang w:eastAsia="de-CH"/>
      </w:rPr>
      <w:drawing>
        <wp:anchor distT="0" distB="0" distL="114300" distR="114300" simplePos="0" relativeHeight="251505152" behindDoc="1" locked="0" layoutInCell="1" allowOverlap="1" wp14:anchorId="3124D8E5" wp14:editId="6DA19C5C">
          <wp:simplePos x="0" y="0"/>
          <wp:positionH relativeFrom="page">
            <wp:posOffset>524786</wp:posOffset>
          </wp:positionH>
          <wp:positionV relativeFrom="page">
            <wp:posOffset>346935</wp:posOffset>
          </wp:positionV>
          <wp:extent cx="1407381" cy="281025"/>
          <wp:effectExtent l="0" t="0" r="2540" b="5080"/>
          <wp:wrapTight wrapText="bothSides">
            <wp:wrapPolygon edited="0">
              <wp:start x="292" y="0"/>
              <wp:lineTo x="0" y="4398"/>
              <wp:lineTo x="0" y="16127"/>
              <wp:lineTo x="292" y="20525"/>
              <wp:lineTo x="18715" y="20525"/>
              <wp:lineTo x="21347" y="19059"/>
              <wp:lineTo x="21347" y="2932"/>
              <wp:lineTo x="14329" y="0"/>
              <wp:lineTo x="292" y="0"/>
            </wp:wrapPolygon>
          </wp:wrapTight>
          <wp:docPr id="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1742" cy="283893"/>
                  </a:xfrm>
                  <a:prstGeom prst="rect">
                    <a:avLst/>
                  </a:prstGeom>
                  <a:noFill/>
                </pic:spPr>
              </pic:pic>
            </a:graphicData>
          </a:graphic>
          <wp14:sizeRelH relativeFrom="page">
            <wp14:pctWidth>0</wp14:pctWidth>
          </wp14:sizeRelH>
          <wp14:sizeRelV relativeFrom="page">
            <wp14:pctHeight>0</wp14:pctHeight>
          </wp14:sizeRelV>
        </wp:anchor>
      </w:drawing>
    </w:r>
    <w:r w:rsidRPr="00C44239">
      <w:rPr>
        <w:noProof/>
        <w:lang w:eastAsia="de-CH"/>
      </w:rPr>
      <w:drawing>
        <wp:anchor distT="0" distB="0" distL="114300" distR="114300" simplePos="0" relativeHeight="251485696" behindDoc="1" locked="0" layoutInCell="1" allowOverlap="1" wp14:anchorId="6BF86716" wp14:editId="3397A5F6">
          <wp:simplePos x="0" y="0"/>
          <wp:positionH relativeFrom="page">
            <wp:posOffset>5725795</wp:posOffset>
          </wp:positionH>
          <wp:positionV relativeFrom="page">
            <wp:posOffset>249555</wp:posOffset>
          </wp:positionV>
          <wp:extent cx="1141200" cy="478800"/>
          <wp:effectExtent l="0" t="0" r="1905" b="0"/>
          <wp:wrapTight wrapText="bothSides">
            <wp:wrapPolygon edited="0">
              <wp:start x="2885" y="0"/>
              <wp:lineTo x="0" y="4297"/>
              <wp:lineTo x="0" y="17188"/>
              <wp:lineTo x="2885" y="20626"/>
              <wp:lineTo x="18391" y="20626"/>
              <wp:lineTo x="21275" y="17188"/>
              <wp:lineTo x="21275" y="4297"/>
              <wp:lineTo x="18391" y="0"/>
              <wp:lineTo x="2885" y="0"/>
            </wp:wrapPolygon>
          </wp:wrapTight>
          <wp:docPr id="2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41200" cy="478800"/>
                  </a:xfrm>
                  <a:prstGeom prst="rect">
                    <a:avLst/>
                  </a:prstGeom>
                  <a:noFill/>
                </pic:spPr>
              </pic:pic>
            </a:graphicData>
          </a:graphic>
          <wp14:sizeRelH relativeFrom="page">
            <wp14:pctWidth>0</wp14:pctWidth>
          </wp14:sizeRelH>
          <wp14:sizeRelV relativeFrom="page">
            <wp14:pctHeight>0</wp14:pctHeight>
          </wp14:sizeRelV>
        </wp:anchor>
      </w:drawing>
    </w:r>
    <w:r w:rsidRPr="009F0250">
      <w:rPr>
        <w:rStyle w:val="SchwacherVerweis"/>
      </w:rPr>
      <w:ptab w:relativeTo="margin" w:alignment="center" w:leader="none"/>
    </w:r>
    <w:sdt>
      <w:sdtPr>
        <w:alias w:val="Titel"/>
        <w:tag w:val=""/>
        <w:id w:val="-1425346507"/>
        <w:placeholder>
          <w:docPart w:val="F39BFEC60A6E45DE96FCF4EEB24049F2"/>
        </w:placeholder>
        <w:dataBinding w:prefixMappings="xmlns:ns0='http://purl.org/dc/elements/1.1/' xmlns:ns1='http://schemas.openxmlformats.org/package/2006/metadata/core-properties' " w:xpath="/ns1:coreProperties[1]/ns0:title[1]" w:storeItemID="{6C3C8BC8-F283-45AE-878A-BAB7291924A1}"/>
        <w:text/>
      </w:sdtPr>
      <w:sdtContent>
        <w:r w:rsidR="007479DD">
          <w:t>Ventil Wendeeinheit</w:t>
        </w:r>
      </w:sdtContent>
    </w:sdt>
    <w:r w:rsidRPr="009F0250">
      <w:rPr>
        <w:rStyle w:val="SchwacherVerwei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1602"/>
    <w:multiLevelType w:val="hybridMultilevel"/>
    <w:tmpl w:val="75B64CB2"/>
    <w:lvl w:ilvl="0" w:tplc="06069194">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CF100E"/>
    <w:multiLevelType w:val="multilevel"/>
    <w:tmpl w:val="08070025"/>
    <w:styleLink w:val="Formatvorlage1"/>
    <w:lvl w:ilvl="0">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90B3E25"/>
    <w:multiLevelType w:val="hybridMultilevel"/>
    <w:tmpl w:val="C280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0350B97"/>
    <w:multiLevelType w:val="hybridMultilevel"/>
    <w:tmpl w:val="AECEC0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BA5617C"/>
    <w:multiLevelType w:val="multilevel"/>
    <w:tmpl w:val="649AC44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5" w15:restartNumberingAfterBreak="0">
    <w:nsid w:val="3FEE5893"/>
    <w:multiLevelType w:val="hybridMultilevel"/>
    <w:tmpl w:val="37F4FE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4A0F6881"/>
    <w:multiLevelType w:val="hybridMultilevel"/>
    <w:tmpl w:val="845EAA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5A15186A"/>
    <w:multiLevelType w:val="hybridMultilevel"/>
    <w:tmpl w:val="BF548D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5F1F0588"/>
    <w:multiLevelType w:val="hybridMultilevel"/>
    <w:tmpl w:val="40A69D6A"/>
    <w:lvl w:ilvl="0" w:tplc="08070001">
      <w:start w:val="1"/>
      <w:numFmt w:val="bullet"/>
      <w:lvlText w:val=""/>
      <w:lvlJc w:val="left"/>
      <w:pPr>
        <w:ind w:left="720" w:hanging="360"/>
      </w:pPr>
      <w:rPr>
        <w:rFonts w:ascii="Symbol" w:hAnsi="Symbol" w:hint="default"/>
      </w:rPr>
    </w:lvl>
    <w:lvl w:ilvl="1" w:tplc="1C181C62">
      <w:numFmt w:val="bullet"/>
      <w:lvlText w:val="•"/>
      <w:lvlJc w:val="left"/>
      <w:pPr>
        <w:ind w:left="1440" w:hanging="360"/>
      </w:pPr>
      <w:rPr>
        <w:rFonts w:ascii="Calibri" w:eastAsiaTheme="minorHAnsi" w:hAnsi="Calibri" w:cs="Calibri"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6FC369FF"/>
    <w:multiLevelType w:val="hybridMultilevel"/>
    <w:tmpl w:val="64F448A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677072114">
    <w:abstractNumId w:val="0"/>
  </w:num>
  <w:num w:numId="2" w16cid:durableId="2146002852">
    <w:abstractNumId w:val="4"/>
  </w:num>
  <w:num w:numId="3" w16cid:durableId="715474270">
    <w:abstractNumId w:val="1"/>
  </w:num>
  <w:num w:numId="4" w16cid:durableId="9267725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69791124">
    <w:abstractNumId w:val="5"/>
  </w:num>
  <w:num w:numId="6" w16cid:durableId="1574313045">
    <w:abstractNumId w:val="9"/>
  </w:num>
  <w:num w:numId="7" w16cid:durableId="364448192">
    <w:abstractNumId w:val="6"/>
  </w:num>
  <w:num w:numId="8" w16cid:durableId="1594624599">
    <w:abstractNumId w:val="8"/>
  </w:num>
  <w:num w:numId="9" w16cid:durableId="1965382303">
    <w:abstractNumId w:val="7"/>
  </w:num>
  <w:num w:numId="10" w16cid:durableId="391730022">
    <w:abstractNumId w:val="2"/>
  </w:num>
  <w:num w:numId="11" w16cid:durableId="44565791">
    <w:abstractNumId w:val="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acha Walther">
    <w15:presenceInfo w15:providerId="Windows Live" w15:userId="e8a17429808fc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trackRevisions/>
  <w:defaultTabStop w:val="708"/>
  <w:hyphenationZone w:val="425"/>
  <w:characterSpacingControl w:val="doNotCompress"/>
  <w:hdrShapeDefaults>
    <o:shapedefaults v:ext="edit" spidmax="237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FFE"/>
    <w:rsid w:val="000024CF"/>
    <w:rsid w:val="00003622"/>
    <w:rsid w:val="00003FFE"/>
    <w:rsid w:val="000053EF"/>
    <w:rsid w:val="00010C4D"/>
    <w:rsid w:val="00013FB3"/>
    <w:rsid w:val="00015D5E"/>
    <w:rsid w:val="00025B20"/>
    <w:rsid w:val="0002714D"/>
    <w:rsid w:val="00030674"/>
    <w:rsid w:val="00034D36"/>
    <w:rsid w:val="00035CC3"/>
    <w:rsid w:val="000454E2"/>
    <w:rsid w:val="00046726"/>
    <w:rsid w:val="0004701F"/>
    <w:rsid w:val="0006258C"/>
    <w:rsid w:val="000730F9"/>
    <w:rsid w:val="00074B7E"/>
    <w:rsid w:val="00076860"/>
    <w:rsid w:val="00077479"/>
    <w:rsid w:val="000775EC"/>
    <w:rsid w:val="0007779D"/>
    <w:rsid w:val="000831FE"/>
    <w:rsid w:val="00084679"/>
    <w:rsid w:val="000869DB"/>
    <w:rsid w:val="00086EBA"/>
    <w:rsid w:val="00087C00"/>
    <w:rsid w:val="000928C4"/>
    <w:rsid w:val="0009610B"/>
    <w:rsid w:val="00097150"/>
    <w:rsid w:val="00097D72"/>
    <w:rsid w:val="000A27C2"/>
    <w:rsid w:val="000A6AC6"/>
    <w:rsid w:val="000B2637"/>
    <w:rsid w:val="000B583E"/>
    <w:rsid w:val="000C5D91"/>
    <w:rsid w:val="000C7FBB"/>
    <w:rsid w:val="000D55E7"/>
    <w:rsid w:val="000D6881"/>
    <w:rsid w:val="000E04A8"/>
    <w:rsid w:val="000E3098"/>
    <w:rsid w:val="000E7229"/>
    <w:rsid w:val="000F0E34"/>
    <w:rsid w:val="00105C8F"/>
    <w:rsid w:val="00113FB5"/>
    <w:rsid w:val="00116FAC"/>
    <w:rsid w:val="001246DE"/>
    <w:rsid w:val="00125EF9"/>
    <w:rsid w:val="0013055F"/>
    <w:rsid w:val="00137F6B"/>
    <w:rsid w:val="00140C11"/>
    <w:rsid w:val="0014127C"/>
    <w:rsid w:val="00144F10"/>
    <w:rsid w:val="001476F6"/>
    <w:rsid w:val="00147781"/>
    <w:rsid w:val="00147B84"/>
    <w:rsid w:val="00150C07"/>
    <w:rsid w:val="00153D27"/>
    <w:rsid w:val="00160A23"/>
    <w:rsid w:val="001652E7"/>
    <w:rsid w:val="0017056A"/>
    <w:rsid w:val="0019138E"/>
    <w:rsid w:val="00191682"/>
    <w:rsid w:val="00192207"/>
    <w:rsid w:val="0019368E"/>
    <w:rsid w:val="001962C1"/>
    <w:rsid w:val="00196536"/>
    <w:rsid w:val="00196A86"/>
    <w:rsid w:val="001A3272"/>
    <w:rsid w:val="001B4B39"/>
    <w:rsid w:val="001B6753"/>
    <w:rsid w:val="001C15AB"/>
    <w:rsid w:val="001C200B"/>
    <w:rsid w:val="001D369F"/>
    <w:rsid w:val="001D5108"/>
    <w:rsid w:val="001E0362"/>
    <w:rsid w:val="001E6869"/>
    <w:rsid w:val="001E6FF2"/>
    <w:rsid w:val="001F02D1"/>
    <w:rsid w:val="001F28AC"/>
    <w:rsid w:val="0021327F"/>
    <w:rsid w:val="00222E3A"/>
    <w:rsid w:val="00223FB9"/>
    <w:rsid w:val="00230569"/>
    <w:rsid w:val="00233CAC"/>
    <w:rsid w:val="00235644"/>
    <w:rsid w:val="00235725"/>
    <w:rsid w:val="0024287A"/>
    <w:rsid w:val="00247AF5"/>
    <w:rsid w:val="00250014"/>
    <w:rsid w:val="002530C9"/>
    <w:rsid w:val="00253C7C"/>
    <w:rsid w:val="002647FA"/>
    <w:rsid w:val="00270B9E"/>
    <w:rsid w:val="00275159"/>
    <w:rsid w:val="00276AD5"/>
    <w:rsid w:val="00277848"/>
    <w:rsid w:val="00277BF6"/>
    <w:rsid w:val="00281454"/>
    <w:rsid w:val="00285754"/>
    <w:rsid w:val="00286794"/>
    <w:rsid w:val="00290324"/>
    <w:rsid w:val="00292F67"/>
    <w:rsid w:val="00293EE7"/>
    <w:rsid w:val="002969A5"/>
    <w:rsid w:val="002A1582"/>
    <w:rsid w:val="002A4492"/>
    <w:rsid w:val="002A7678"/>
    <w:rsid w:val="002B2093"/>
    <w:rsid w:val="002B3CAA"/>
    <w:rsid w:val="002B5942"/>
    <w:rsid w:val="002B5C7B"/>
    <w:rsid w:val="002B6B1E"/>
    <w:rsid w:val="002C4723"/>
    <w:rsid w:val="002C55FF"/>
    <w:rsid w:val="002C6361"/>
    <w:rsid w:val="002D155A"/>
    <w:rsid w:val="002D330B"/>
    <w:rsid w:val="002D66A5"/>
    <w:rsid w:val="002E02FA"/>
    <w:rsid w:val="002E0C20"/>
    <w:rsid w:val="002E2573"/>
    <w:rsid w:val="002E61F5"/>
    <w:rsid w:val="002E68A3"/>
    <w:rsid w:val="002F1018"/>
    <w:rsid w:val="002F3D0E"/>
    <w:rsid w:val="002F78C5"/>
    <w:rsid w:val="002F7C4C"/>
    <w:rsid w:val="00306961"/>
    <w:rsid w:val="00307AC2"/>
    <w:rsid w:val="003107C3"/>
    <w:rsid w:val="0031214E"/>
    <w:rsid w:val="00324F17"/>
    <w:rsid w:val="00330257"/>
    <w:rsid w:val="00330AA6"/>
    <w:rsid w:val="00331EA4"/>
    <w:rsid w:val="00333F10"/>
    <w:rsid w:val="00334386"/>
    <w:rsid w:val="00335D86"/>
    <w:rsid w:val="00337658"/>
    <w:rsid w:val="00346903"/>
    <w:rsid w:val="003503A2"/>
    <w:rsid w:val="00351D2B"/>
    <w:rsid w:val="00352675"/>
    <w:rsid w:val="003565A1"/>
    <w:rsid w:val="0035782C"/>
    <w:rsid w:val="00363675"/>
    <w:rsid w:val="003654FA"/>
    <w:rsid w:val="003848EB"/>
    <w:rsid w:val="0038587A"/>
    <w:rsid w:val="00385B1A"/>
    <w:rsid w:val="00397B38"/>
    <w:rsid w:val="003A5BD2"/>
    <w:rsid w:val="003A6710"/>
    <w:rsid w:val="003B2D8D"/>
    <w:rsid w:val="003B71E8"/>
    <w:rsid w:val="003B7DCC"/>
    <w:rsid w:val="003C4E0A"/>
    <w:rsid w:val="003C586F"/>
    <w:rsid w:val="003D7C13"/>
    <w:rsid w:val="003E4164"/>
    <w:rsid w:val="003E62B5"/>
    <w:rsid w:val="003E7299"/>
    <w:rsid w:val="003E7D52"/>
    <w:rsid w:val="003F1A80"/>
    <w:rsid w:val="003F37C1"/>
    <w:rsid w:val="004006AA"/>
    <w:rsid w:val="00406638"/>
    <w:rsid w:val="00411174"/>
    <w:rsid w:val="00412314"/>
    <w:rsid w:val="00417079"/>
    <w:rsid w:val="00421C62"/>
    <w:rsid w:val="00421CB4"/>
    <w:rsid w:val="0042271B"/>
    <w:rsid w:val="00426B90"/>
    <w:rsid w:val="00433C5D"/>
    <w:rsid w:val="004358E6"/>
    <w:rsid w:val="0043749A"/>
    <w:rsid w:val="0045017E"/>
    <w:rsid w:val="00450FAE"/>
    <w:rsid w:val="00452018"/>
    <w:rsid w:val="00456863"/>
    <w:rsid w:val="0046030D"/>
    <w:rsid w:val="00472FE6"/>
    <w:rsid w:val="004758FB"/>
    <w:rsid w:val="004807BD"/>
    <w:rsid w:val="00482D80"/>
    <w:rsid w:val="00485603"/>
    <w:rsid w:val="00486216"/>
    <w:rsid w:val="00487656"/>
    <w:rsid w:val="00487D1E"/>
    <w:rsid w:val="0049230E"/>
    <w:rsid w:val="00495E0A"/>
    <w:rsid w:val="004971FD"/>
    <w:rsid w:val="004A35B8"/>
    <w:rsid w:val="004A45CC"/>
    <w:rsid w:val="004A7A63"/>
    <w:rsid w:val="004C14A5"/>
    <w:rsid w:val="004C584D"/>
    <w:rsid w:val="004D3048"/>
    <w:rsid w:val="004D38A0"/>
    <w:rsid w:val="004E0CFE"/>
    <w:rsid w:val="004E0F0A"/>
    <w:rsid w:val="004F2146"/>
    <w:rsid w:val="004F5B63"/>
    <w:rsid w:val="004F751C"/>
    <w:rsid w:val="0050349E"/>
    <w:rsid w:val="0050364B"/>
    <w:rsid w:val="00504C02"/>
    <w:rsid w:val="005051A9"/>
    <w:rsid w:val="005059F6"/>
    <w:rsid w:val="00506143"/>
    <w:rsid w:val="0051033D"/>
    <w:rsid w:val="005123C5"/>
    <w:rsid w:val="00513F26"/>
    <w:rsid w:val="005140A7"/>
    <w:rsid w:val="00515B99"/>
    <w:rsid w:val="00516E57"/>
    <w:rsid w:val="005170CD"/>
    <w:rsid w:val="00517C56"/>
    <w:rsid w:val="00521C8F"/>
    <w:rsid w:val="00524E95"/>
    <w:rsid w:val="00525107"/>
    <w:rsid w:val="005314CA"/>
    <w:rsid w:val="00532B7D"/>
    <w:rsid w:val="005368FB"/>
    <w:rsid w:val="00545AE5"/>
    <w:rsid w:val="00546D86"/>
    <w:rsid w:val="0055341E"/>
    <w:rsid w:val="00556C17"/>
    <w:rsid w:val="00562142"/>
    <w:rsid w:val="00572AA4"/>
    <w:rsid w:val="0057395B"/>
    <w:rsid w:val="005745AD"/>
    <w:rsid w:val="005836BB"/>
    <w:rsid w:val="005858D5"/>
    <w:rsid w:val="00585BBE"/>
    <w:rsid w:val="00586A33"/>
    <w:rsid w:val="00592920"/>
    <w:rsid w:val="00592DA2"/>
    <w:rsid w:val="005934E6"/>
    <w:rsid w:val="005A1562"/>
    <w:rsid w:val="005A326D"/>
    <w:rsid w:val="005A7D1A"/>
    <w:rsid w:val="005C0649"/>
    <w:rsid w:val="005C0E4F"/>
    <w:rsid w:val="005C3CE8"/>
    <w:rsid w:val="005C7676"/>
    <w:rsid w:val="005D18C8"/>
    <w:rsid w:val="005E0AA1"/>
    <w:rsid w:val="005F5296"/>
    <w:rsid w:val="005F598F"/>
    <w:rsid w:val="00601AD4"/>
    <w:rsid w:val="006020E0"/>
    <w:rsid w:val="00602F0D"/>
    <w:rsid w:val="00603716"/>
    <w:rsid w:val="00605FFC"/>
    <w:rsid w:val="00606E56"/>
    <w:rsid w:val="006070BC"/>
    <w:rsid w:val="006130CE"/>
    <w:rsid w:val="00617B9B"/>
    <w:rsid w:val="00622667"/>
    <w:rsid w:val="006240C2"/>
    <w:rsid w:val="0062465C"/>
    <w:rsid w:val="00624A6F"/>
    <w:rsid w:val="006303E0"/>
    <w:rsid w:val="00630496"/>
    <w:rsid w:val="00631ECE"/>
    <w:rsid w:val="0063337C"/>
    <w:rsid w:val="00635976"/>
    <w:rsid w:val="00650F67"/>
    <w:rsid w:val="00653309"/>
    <w:rsid w:val="0065661E"/>
    <w:rsid w:val="00660B14"/>
    <w:rsid w:val="00660FC4"/>
    <w:rsid w:val="006616FC"/>
    <w:rsid w:val="00666762"/>
    <w:rsid w:val="00667674"/>
    <w:rsid w:val="0067129C"/>
    <w:rsid w:val="0067227B"/>
    <w:rsid w:val="00674D58"/>
    <w:rsid w:val="0067677E"/>
    <w:rsid w:val="00682B16"/>
    <w:rsid w:val="006854CB"/>
    <w:rsid w:val="0069080A"/>
    <w:rsid w:val="00697C1C"/>
    <w:rsid w:val="006A1A8D"/>
    <w:rsid w:val="006A7B08"/>
    <w:rsid w:val="006B08C7"/>
    <w:rsid w:val="006B5836"/>
    <w:rsid w:val="006B6E9B"/>
    <w:rsid w:val="006C5B39"/>
    <w:rsid w:val="006C63E3"/>
    <w:rsid w:val="006E4896"/>
    <w:rsid w:val="006F55AF"/>
    <w:rsid w:val="006F74F1"/>
    <w:rsid w:val="007013E0"/>
    <w:rsid w:val="0070312E"/>
    <w:rsid w:val="00710C03"/>
    <w:rsid w:val="007162BD"/>
    <w:rsid w:val="007252F1"/>
    <w:rsid w:val="00733A80"/>
    <w:rsid w:val="00733EF7"/>
    <w:rsid w:val="00744D11"/>
    <w:rsid w:val="00747103"/>
    <w:rsid w:val="007479DD"/>
    <w:rsid w:val="0075243C"/>
    <w:rsid w:val="00755BEE"/>
    <w:rsid w:val="00757FC4"/>
    <w:rsid w:val="00761045"/>
    <w:rsid w:val="00761F83"/>
    <w:rsid w:val="007637C7"/>
    <w:rsid w:val="007664BE"/>
    <w:rsid w:val="0076702F"/>
    <w:rsid w:val="007743BC"/>
    <w:rsid w:val="00775400"/>
    <w:rsid w:val="007757F4"/>
    <w:rsid w:val="007806F1"/>
    <w:rsid w:val="00790D64"/>
    <w:rsid w:val="00790EEA"/>
    <w:rsid w:val="007917AB"/>
    <w:rsid w:val="00793295"/>
    <w:rsid w:val="00796B17"/>
    <w:rsid w:val="007A3C37"/>
    <w:rsid w:val="007A6626"/>
    <w:rsid w:val="007A712A"/>
    <w:rsid w:val="007B2CA3"/>
    <w:rsid w:val="007B3172"/>
    <w:rsid w:val="007B3804"/>
    <w:rsid w:val="007C2FE6"/>
    <w:rsid w:val="007C31BA"/>
    <w:rsid w:val="007D2EE5"/>
    <w:rsid w:val="007D3A70"/>
    <w:rsid w:val="007D4C0A"/>
    <w:rsid w:val="007D6006"/>
    <w:rsid w:val="007D6B2D"/>
    <w:rsid w:val="007E1237"/>
    <w:rsid w:val="007E4378"/>
    <w:rsid w:val="007E5F63"/>
    <w:rsid w:val="007F263C"/>
    <w:rsid w:val="007F3BE0"/>
    <w:rsid w:val="007F3EF8"/>
    <w:rsid w:val="007F4054"/>
    <w:rsid w:val="007F4626"/>
    <w:rsid w:val="007F5B70"/>
    <w:rsid w:val="007F69BE"/>
    <w:rsid w:val="0081204C"/>
    <w:rsid w:val="00812E8A"/>
    <w:rsid w:val="00822B7C"/>
    <w:rsid w:val="00827C5F"/>
    <w:rsid w:val="00831DCF"/>
    <w:rsid w:val="00832A57"/>
    <w:rsid w:val="00841A93"/>
    <w:rsid w:val="00841AF1"/>
    <w:rsid w:val="00843249"/>
    <w:rsid w:val="00850352"/>
    <w:rsid w:val="00854940"/>
    <w:rsid w:val="00855E35"/>
    <w:rsid w:val="0085753C"/>
    <w:rsid w:val="00860533"/>
    <w:rsid w:val="0086176A"/>
    <w:rsid w:val="00874E55"/>
    <w:rsid w:val="00877849"/>
    <w:rsid w:val="0089026D"/>
    <w:rsid w:val="008920FB"/>
    <w:rsid w:val="008942D5"/>
    <w:rsid w:val="00896223"/>
    <w:rsid w:val="008A301D"/>
    <w:rsid w:val="008A35CF"/>
    <w:rsid w:val="008A533C"/>
    <w:rsid w:val="008B2716"/>
    <w:rsid w:val="008B2FD2"/>
    <w:rsid w:val="008B5915"/>
    <w:rsid w:val="008C227C"/>
    <w:rsid w:val="008C7F9B"/>
    <w:rsid w:val="008D1D44"/>
    <w:rsid w:val="008D4582"/>
    <w:rsid w:val="008D4ADA"/>
    <w:rsid w:val="008E0F23"/>
    <w:rsid w:val="008E1895"/>
    <w:rsid w:val="008E4843"/>
    <w:rsid w:val="008E60CB"/>
    <w:rsid w:val="008E6221"/>
    <w:rsid w:val="008F2B03"/>
    <w:rsid w:val="00901075"/>
    <w:rsid w:val="009039D3"/>
    <w:rsid w:val="00916CEF"/>
    <w:rsid w:val="00926A3D"/>
    <w:rsid w:val="00932C39"/>
    <w:rsid w:val="00932E9C"/>
    <w:rsid w:val="00932F3A"/>
    <w:rsid w:val="009365C1"/>
    <w:rsid w:val="0094003E"/>
    <w:rsid w:val="00940EC6"/>
    <w:rsid w:val="00942AB6"/>
    <w:rsid w:val="009440A7"/>
    <w:rsid w:val="009546B5"/>
    <w:rsid w:val="00955575"/>
    <w:rsid w:val="00955D55"/>
    <w:rsid w:val="00975A90"/>
    <w:rsid w:val="009770CE"/>
    <w:rsid w:val="00981E2F"/>
    <w:rsid w:val="00982594"/>
    <w:rsid w:val="00983DCA"/>
    <w:rsid w:val="0099278E"/>
    <w:rsid w:val="00994A61"/>
    <w:rsid w:val="009963BE"/>
    <w:rsid w:val="009A753B"/>
    <w:rsid w:val="009B13CF"/>
    <w:rsid w:val="009B146C"/>
    <w:rsid w:val="009B3CEE"/>
    <w:rsid w:val="009B5B03"/>
    <w:rsid w:val="009D5370"/>
    <w:rsid w:val="009F0250"/>
    <w:rsid w:val="009F13AB"/>
    <w:rsid w:val="009F1E59"/>
    <w:rsid w:val="009F2714"/>
    <w:rsid w:val="009F4B8B"/>
    <w:rsid w:val="009F60F9"/>
    <w:rsid w:val="00A12968"/>
    <w:rsid w:val="00A1425D"/>
    <w:rsid w:val="00A16A41"/>
    <w:rsid w:val="00A174C5"/>
    <w:rsid w:val="00A176F2"/>
    <w:rsid w:val="00A2268E"/>
    <w:rsid w:val="00A24223"/>
    <w:rsid w:val="00A244FA"/>
    <w:rsid w:val="00A2478D"/>
    <w:rsid w:val="00A31D10"/>
    <w:rsid w:val="00A32A48"/>
    <w:rsid w:val="00A33742"/>
    <w:rsid w:val="00A45E26"/>
    <w:rsid w:val="00A46F5B"/>
    <w:rsid w:val="00A51227"/>
    <w:rsid w:val="00A53D7D"/>
    <w:rsid w:val="00A5468D"/>
    <w:rsid w:val="00A568DA"/>
    <w:rsid w:val="00A569C0"/>
    <w:rsid w:val="00A636FB"/>
    <w:rsid w:val="00A65271"/>
    <w:rsid w:val="00A716F2"/>
    <w:rsid w:val="00A7391A"/>
    <w:rsid w:val="00A7434A"/>
    <w:rsid w:val="00A74EC6"/>
    <w:rsid w:val="00A75138"/>
    <w:rsid w:val="00A87AE9"/>
    <w:rsid w:val="00A92A3A"/>
    <w:rsid w:val="00A93A6C"/>
    <w:rsid w:val="00AA77E8"/>
    <w:rsid w:val="00AB198D"/>
    <w:rsid w:val="00AB1FD3"/>
    <w:rsid w:val="00AB3152"/>
    <w:rsid w:val="00AB3B30"/>
    <w:rsid w:val="00AB46AA"/>
    <w:rsid w:val="00AB58AD"/>
    <w:rsid w:val="00AB5A66"/>
    <w:rsid w:val="00AB6766"/>
    <w:rsid w:val="00AC3E1A"/>
    <w:rsid w:val="00AC3E56"/>
    <w:rsid w:val="00AD3203"/>
    <w:rsid w:val="00AD6237"/>
    <w:rsid w:val="00AE6FCE"/>
    <w:rsid w:val="00B007F8"/>
    <w:rsid w:val="00B00D37"/>
    <w:rsid w:val="00B02681"/>
    <w:rsid w:val="00B06372"/>
    <w:rsid w:val="00B073A7"/>
    <w:rsid w:val="00B1321C"/>
    <w:rsid w:val="00B14526"/>
    <w:rsid w:val="00B270FF"/>
    <w:rsid w:val="00B31A99"/>
    <w:rsid w:val="00B33D74"/>
    <w:rsid w:val="00B43796"/>
    <w:rsid w:val="00B43F20"/>
    <w:rsid w:val="00B50BBF"/>
    <w:rsid w:val="00B52720"/>
    <w:rsid w:val="00B60E77"/>
    <w:rsid w:val="00B6321D"/>
    <w:rsid w:val="00B64786"/>
    <w:rsid w:val="00B64E80"/>
    <w:rsid w:val="00B65F09"/>
    <w:rsid w:val="00B66309"/>
    <w:rsid w:val="00B71A8F"/>
    <w:rsid w:val="00B854C4"/>
    <w:rsid w:val="00B9036E"/>
    <w:rsid w:val="00B938BC"/>
    <w:rsid w:val="00B953C4"/>
    <w:rsid w:val="00B96132"/>
    <w:rsid w:val="00B96A4A"/>
    <w:rsid w:val="00BA1F26"/>
    <w:rsid w:val="00BA7D0E"/>
    <w:rsid w:val="00BB07C4"/>
    <w:rsid w:val="00BB5077"/>
    <w:rsid w:val="00BB6B61"/>
    <w:rsid w:val="00BC4C4B"/>
    <w:rsid w:val="00BD41A2"/>
    <w:rsid w:val="00BD7511"/>
    <w:rsid w:val="00BE37C1"/>
    <w:rsid w:val="00BF2A92"/>
    <w:rsid w:val="00BF5636"/>
    <w:rsid w:val="00BF5DF6"/>
    <w:rsid w:val="00BF672F"/>
    <w:rsid w:val="00C02F27"/>
    <w:rsid w:val="00C04145"/>
    <w:rsid w:val="00C05A01"/>
    <w:rsid w:val="00C064FE"/>
    <w:rsid w:val="00C07201"/>
    <w:rsid w:val="00C072EF"/>
    <w:rsid w:val="00C100E8"/>
    <w:rsid w:val="00C2256D"/>
    <w:rsid w:val="00C25E9C"/>
    <w:rsid w:val="00C274A1"/>
    <w:rsid w:val="00C3498A"/>
    <w:rsid w:val="00C34BE1"/>
    <w:rsid w:val="00C35F90"/>
    <w:rsid w:val="00C36066"/>
    <w:rsid w:val="00C40874"/>
    <w:rsid w:val="00C43653"/>
    <w:rsid w:val="00C455CD"/>
    <w:rsid w:val="00C458DD"/>
    <w:rsid w:val="00C55C7F"/>
    <w:rsid w:val="00C61F78"/>
    <w:rsid w:val="00C70EEB"/>
    <w:rsid w:val="00C72B9E"/>
    <w:rsid w:val="00C73533"/>
    <w:rsid w:val="00C81916"/>
    <w:rsid w:val="00C82AD3"/>
    <w:rsid w:val="00C86592"/>
    <w:rsid w:val="00C906C1"/>
    <w:rsid w:val="00C95BC0"/>
    <w:rsid w:val="00CA0FB3"/>
    <w:rsid w:val="00CB02BA"/>
    <w:rsid w:val="00CC13F3"/>
    <w:rsid w:val="00CC31E7"/>
    <w:rsid w:val="00CC43A4"/>
    <w:rsid w:val="00CC4BF5"/>
    <w:rsid w:val="00CD0CB0"/>
    <w:rsid w:val="00CD1C0C"/>
    <w:rsid w:val="00CD427E"/>
    <w:rsid w:val="00CD5F42"/>
    <w:rsid w:val="00CE171B"/>
    <w:rsid w:val="00CE45D6"/>
    <w:rsid w:val="00CE79F6"/>
    <w:rsid w:val="00CF0C6B"/>
    <w:rsid w:val="00CF2439"/>
    <w:rsid w:val="00CF2625"/>
    <w:rsid w:val="00CF3E02"/>
    <w:rsid w:val="00CF7571"/>
    <w:rsid w:val="00D01B06"/>
    <w:rsid w:val="00D03325"/>
    <w:rsid w:val="00D03472"/>
    <w:rsid w:val="00D03ED8"/>
    <w:rsid w:val="00D04425"/>
    <w:rsid w:val="00D07326"/>
    <w:rsid w:val="00D13B58"/>
    <w:rsid w:val="00D2147B"/>
    <w:rsid w:val="00D3084C"/>
    <w:rsid w:val="00D34DDF"/>
    <w:rsid w:val="00D3611E"/>
    <w:rsid w:val="00D5455F"/>
    <w:rsid w:val="00D56B5F"/>
    <w:rsid w:val="00D62227"/>
    <w:rsid w:val="00D73C02"/>
    <w:rsid w:val="00D75B6D"/>
    <w:rsid w:val="00D839EE"/>
    <w:rsid w:val="00D84ECE"/>
    <w:rsid w:val="00D877C3"/>
    <w:rsid w:val="00D91561"/>
    <w:rsid w:val="00D94209"/>
    <w:rsid w:val="00DA2874"/>
    <w:rsid w:val="00DA2A20"/>
    <w:rsid w:val="00DB19BA"/>
    <w:rsid w:val="00DB42EC"/>
    <w:rsid w:val="00DC3FCB"/>
    <w:rsid w:val="00DD1AFB"/>
    <w:rsid w:val="00DD29D0"/>
    <w:rsid w:val="00DD6A37"/>
    <w:rsid w:val="00DE0C4C"/>
    <w:rsid w:val="00DE1783"/>
    <w:rsid w:val="00DE1E8F"/>
    <w:rsid w:val="00DE3C91"/>
    <w:rsid w:val="00DE570B"/>
    <w:rsid w:val="00DE668D"/>
    <w:rsid w:val="00DF689D"/>
    <w:rsid w:val="00E27307"/>
    <w:rsid w:val="00E325C5"/>
    <w:rsid w:val="00E367D6"/>
    <w:rsid w:val="00E407A0"/>
    <w:rsid w:val="00E43354"/>
    <w:rsid w:val="00E456EF"/>
    <w:rsid w:val="00E4676A"/>
    <w:rsid w:val="00E47873"/>
    <w:rsid w:val="00E53607"/>
    <w:rsid w:val="00E557EB"/>
    <w:rsid w:val="00E55FD6"/>
    <w:rsid w:val="00E64DDB"/>
    <w:rsid w:val="00E673AC"/>
    <w:rsid w:val="00E677BC"/>
    <w:rsid w:val="00E8388E"/>
    <w:rsid w:val="00E857B1"/>
    <w:rsid w:val="00E873FC"/>
    <w:rsid w:val="00E91041"/>
    <w:rsid w:val="00E912DB"/>
    <w:rsid w:val="00E94A10"/>
    <w:rsid w:val="00E971D8"/>
    <w:rsid w:val="00EA4A71"/>
    <w:rsid w:val="00EB04A0"/>
    <w:rsid w:val="00EC31BC"/>
    <w:rsid w:val="00ED07B8"/>
    <w:rsid w:val="00ED34EB"/>
    <w:rsid w:val="00ED4D86"/>
    <w:rsid w:val="00EE00B5"/>
    <w:rsid w:val="00EE311F"/>
    <w:rsid w:val="00EF1BC5"/>
    <w:rsid w:val="00EF2909"/>
    <w:rsid w:val="00EF45F1"/>
    <w:rsid w:val="00EF71EE"/>
    <w:rsid w:val="00F00159"/>
    <w:rsid w:val="00F0398A"/>
    <w:rsid w:val="00F04F06"/>
    <w:rsid w:val="00F071F3"/>
    <w:rsid w:val="00F07AE3"/>
    <w:rsid w:val="00F10AEA"/>
    <w:rsid w:val="00F110F6"/>
    <w:rsid w:val="00F11734"/>
    <w:rsid w:val="00F13B7D"/>
    <w:rsid w:val="00F15880"/>
    <w:rsid w:val="00F20374"/>
    <w:rsid w:val="00F20394"/>
    <w:rsid w:val="00F20A9B"/>
    <w:rsid w:val="00F21DBB"/>
    <w:rsid w:val="00F2390A"/>
    <w:rsid w:val="00F30F97"/>
    <w:rsid w:val="00F33FB2"/>
    <w:rsid w:val="00F35298"/>
    <w:rsid w:val="00F40ED9"/>
    <w:rsid w:val="00F46E2A"/>
    <w:rsid w:val="00F560A1"/>
    <w:rsid w:val="00F63DCF"/>
    <w:rsid w:val="00F64936"/>
    <w:rsid w:val="00F70A9F"/>
    <w:rsid w:val="00F775A4"/>
    <w:rsid w:val="00F85F6F"/>
    <w:rsid w:val="00F95870"/>
    <w:rsid w:val="00FA0547"/>
    <w:rsid w:val="00FA4B55"/>
    <w:rsid w:val="00FA550D"/>
    <w:rsid w:val="00FB237C"/>
    <w:rsid w:val="00FB31CE"/>
    <w:rsid w:val="00FB3C0F"/>
    <w:rsid w:val="00FB7FE5"/>
    <w:rsid w:val="00FC5EC6"/>
    <w:rsid w:val="00FD2628"/>
    <w:rsid w:val="00FD2B0F"/>
    <w:rsid w:val="00FD6B12"/>
    <w:rsid w:val="00FD6FE5"/>
    <w:rsid w:val="00FD7184"/>
    <w:rsid w:val="00FE1BBD"/>
    <w:rsid w:val="00FE58B1"/>
    <w:rsid w:val="00FF08FA"/>
    <w:rsid w:val="00FF3516"/>
    <w:rsid w:val="00FF39AB"/>
    <w:rsid w:val="00FF3AB4"/>
    <w:rsid w:val="00FF3CEF"/>
    <w:rsid w:val="00FF531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377"/>
    <o:shapelayout v:ext="edit">
      <o:idmap v:ext="edit" data="2"/>
      <o:rules v:ext="edit">
        <o:r id="V:Rule1" type="connector" idref="#_x0000_s2250"/>
        <o:r id="V:Rule2" type="connector" idref="#_x0000_s2233"/>
        <o:r id="V:Rule3" type="connector" idref="#_x0000_s2320"/>
        <o:r id="V:Rule4" type="connector" idref="#_x0000_s2229"/>
        <o:r id="V:Rule5" type="connector" idref="#_x0000_s2352"/>
        <o:r id="V:Rule6" type="connector" idref="#_x0000_s2328"/>
        <o:r id="V:Rule7" type="connector" idref="#_x0000_s2252"/>
        <o:r id="V:Rule8" type="connector" idref="#_x0000_s2260"/>
        <o:r id="V:Rule9" type="connector" idref="#_x0000_s2370"/>
        <o:r id="V:Rule10" type="connector" idref="#_x0000_s2307"/>
        <o:r id="V:Rule11" type="connector" idref="#_x0000_s2225"/>
        <o:r id="V:Rule12" type="connector" idref="#_x0000_s2351"/>
        <o:r id="V:Rule13" type="connector" idref="#_x0000_s2310"/>
        <o:r id="V:Rule14" type="connector" idref="#_x0000_s2267"/>
        <o:r id="V:Rule15" type="connector" idref="#_x0000_s2360"/>
        <o:r id="V:Rule16" type="connector" idref="#_x0000_s2361"/>
        <o:r id="V:Rule17" type="connector" idref="#_x0000_s2371"/>
        <o:r id="V:Rule18" type="connector" idref="#_x0000_s2223"/>
        <o:r id="V:Rule19" type="connector" idref="#_x0000_s2254"/>
        <o:r id="V:Rule20" type="connector" idref="#_x0000_s2301"/>
        <o:r id="V:Rule21" type="connector" idref="#_x0000_s2231"/>
        <o:r id="V:Rule22" type="connector" idref="#_x0000_s2227"/>
        <o:r id="V:Rule23" type="connector" idref="#_x0000_s2242"/>
        <o:r id="V:Rule24" type="connector" idref="#_x0000_s2248"/>
        <o:r id="V:Rule25" type="connector" idref="#_x0000_s2349"/>
        <o:r id="V:Rule26" type="connector" idref="#_x0000_s2353"/>
        <o:r id="V:Rule27" type="connector" idref="#_x0000_s2244"/>
        <o:r id="V:Rule28" type="connector" idref="#_x0000_s2256"/>
        <o:r id="V:Rule29" type="connector" idref="#_x0000_s2236"/>
        <o:r id="V:Rule30" type="connector" idref="#_x0000_s2237"/>
        <o:r id="V:Rule31" type="connector" idref="#_x0000_s2240"/>
        <o:r id="V:Rule32" type="connector" idref="#_x0000_s2262"/>
        <o:r id="V:Rule33" type="connector" idref="#_x0000_s2305"/>
        <o:r id="V:Rule34" type="connector" idref="#_x0000_s2324"/>
        <o:r id="V:Rule35" type="connector" idref="#_x0000_s2362"/>
        <o:r id="V:Rule36" type="connector" idref="#_x0000_s2308"/>
        <o:r id="V:Rule37" type="connector" idref="#_x0000_s2348"/>
        <o:r id="V:Rule38" type="connector" idref="#_x0000_s2326"/>
        <o:r id="V:Rule39" type="connector" idref="#_x0000_s2354"/>
        <o:r id="V:Rule40" type="connector" idref="#_x0000_s2322"/>
        <o:r id="V:Rule41" type="connector" idref="#_x0000_s2258"/>
        <o:r id="V:Rule42" type="connector" idref="#_x0000_s2303"/>
        <o:r id="V:Rule43" type="connector" idref="#_x0000_s2329"/>
        <o:r id="V:Rule44" type="connector" idref="#_x0000_s2269"/>
        <o:r id="V:Rule45" type="connector" idref="#_x0000_s2264"/>
        <o:r id="V:Rule46" type="connector" idref="#_x0000_s2359"/>
      </o:rules>
    </o:shapelayout>
  </w:shapeDefaults>
  <w:decimalSymbol w:val="."/>
  <w:listSeparator w:val=";"/>
  <w14:docId w14:val="5DF8C3C8"/>
  <w15:docId w15:val="{6F418478-1E50-4B72-A0A9-1C88E01F3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21DBB"/>
  </w:style>
  <w:style w:type="paragraph" w:styleId="berschrift1">
    <w:name w:val="heading 1"/>
    <w:basedOn w:val="Standard"/>
    <w:next w:val="Standard"/>
    <w:link w:val="berschrift1Zchn"/>
    <w:uiPriority w:val="9"/>
    <w:qFormat/>
    <w:rsid w:val="00003FF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03FF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30496"/>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F78C5"/>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A158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A158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A158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A158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A158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003FFE"/>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03FFE"/>
    <w:rPr>
      <w:rFonts w:eastAsiaTheme="minorEastAsia"/>
      <w:lang w:eastAsia="de-CH"/>
    </w:rPr>
  </w:style>
  <w:style w:type="character" w:customStyle="1" w:styleId="berschrift1Zchn">
    <w:name w:val="Überschrift 1 Zchn"/>
    <w:basedOn w:val="Absatz-Standardschriftart"/>
    <w:link w:val="berschrift1"/>
    <w:uiPriority w:val="9"/>
    <w:rsid w:val="00003FFE"/>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003FFE"/>
    <w:pPr>
      <w:outlineLvl w:val="9"/>
    </w:pPr>
    <w:rPr>
      <w:lang w:eastAsia="de-CH"/>
    </w:rPr>
  </w:style>
  <w:style w:type="character" w:customStyle="1" w:styleId="berschrift2Zchn">
    <w:name w:val="Überschrift 2 Zchn"/>
    <w:basedOn w:val="Absatz-Standardschriftart"/>
    <w:link w:val="berschrift2"/>
    <w:uiPriority w:val="9"/>
    <w:rsid w:val="00003FFE"/>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qFormat/>
    <w:rsid w:val="00003FFE"/>
    <w:pPr>
      <w:ind w:left="720"/>
      <w:contextualSpacing/>
    </w:pPr>
  </w:style>
  <w:style w:type="paragraph" w:styleId="Verzeichnis1">
    <w:name w:val="toc 1"/>
    <w:basedOn w:val="Standard"/>
    <w:next w:val="Standard"/>
    <w:autoRedefine/>
    <w:uiPriority w:val="39"/>
    <w:unhideWhenUsed/>
    <w:rsid w:val="00850352"/>
    <w:pPr>
      <w:tabs>
        <w:tab w:val="right" w:leader="dot" w:pos="9062"/>
      </w:tabs>
      <w:spacing w:after="100"/>
    </w:pPr>
  </w:style>
  <w:style w:type="paragraph" w:styleId="Verzeichnis2">
    <w:name w:val="toc 2"/>
    <w:basedOn w:val="Standard"/>
    <w:next w:val="Standard"/>
    <w:autoRedefine/>
    <w:uiPriority w:val="39"/>
    <w:unhideWhenUsed/>
    <w:rsid w:val="00F70A9F"/>
    <w:pPr>
      <w:spacing w:after="100"/>
      <w:ind w:left="220"/>
    </w:pPr>
  </w:style>
  <w:style w:type="character" w:styleId="Hyperlink">
    <w:name w:val="Hyperlink"/>
    <w:basedOn w:val="Absatz-Standardschriftart"/>
    <w:uiPriority w:val="99"/>
    <w:unhideWhenUsed/>
    <w:rsid w:val="00F70A9F"/>
    <w:rPr>
      <w:color w:val="0563C1" w:themeColor="hyperlink"/>
      <w:u w:val="single"/>
    </w:rPr>
  </w:style>
  <w:style w:type="character" w:customStyle="1" w:styleId="berschrift3Zchn">
    <w:name w:val="Überschrift 3 Zchn"/>
    <w:basedOn w:val="Absatz-Standardschriftart"/>
    <w:link w:val="berschrift3"/>
    <w:uiPriority w:val="9"/>
    <w:rsid w:val="00630496"/>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630496"/>
    <w:pPr>
      <w:spacing w:after="100"/>
      <w:ind w:left="440"/>
    </w:pPr>
  </w:style>
  <w:style w:type="paragraph" w:styleId="Sprechblasentext">
    <w:name w:val="Balloon Text"/>
    <w:basedOn w:val="Standard"/>
    <w:link w:val="SprechblasentextZchn"/>
    <w:uiPriority w:val="99"/>
    <w:semiHidden/>
    <w:unhideWhenUsed/>
    <w:rsid w:val="0063049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30496"/>
    <w:rPr>
      <w:rFonts w:ascii="Segoe UI" w:hAnsi="Segoe UI" w:cs="Segoe UI"/>
      <w:sz w:val="18"/>
      <w:szCs w:val="18"/>
    </w:rPr>
  </w:style>
  <w:style w:type="paragraph" w:styleId="Beschriftung">
    <w:name w:val="caption"/>
    <w:basedOn w:val="Standard"/>
    <w:next w:val="Standard"/>
    <w:uiPriority w:val="35"/>
    <w:unhideWhenUsed/>
    <w:qFormat/>
    <w:rsid w:val="00196A8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96A86"/>
    <w:pPr>
      <w:spacing w:after="0"/>
    </w:pPr>
  </w:style>
  <w:style w:type="paragraph" w:styleId="Kopfzeile">
    <w:name w:val="header"/>
    <w:basedOn w:val="Standard"/>
    <w:link w:val="KopfzeileZchn"/>
    <w:uiPriority w:val="99"/>
    <w:unhideWhenUsed/>
    <w:rsid w:val="002969A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969A5"/>
  </w:style>
  <w:style w:type="paragraph" w:styleId="Fuzeile">
    <w:name w:val="footer"/>
    <w:basedOn w:val="Standard"/>
    <w:link w:val="FuzeileZchn"/>
    <w:uiPriority w:val="99"/>
    <w:unhideWhenUsed/>
    <w:rsid w:val="002969A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969A5"/>
  </w:style>
  <w:style w:type="paragraph" w:styleId="Titel">
    <w:name w:val="Title"/>
    <w:basedOn w:val="Standard"/>
    <w:next w:val="Standard"/>
    <w:link w:val="TitelZchn"/>
    <w:uiPriority w:val="10"/>
    <w:qFormat/>
    <w:rsid w:val="0067677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elZchn">
    <w:name w:val="Titel Zchn"/>
    <w:basedOn w:val="Absatz-Standardschriftart"/>
    <w:link w:val="Titel"/>
    <w:uiPriority w:val="10"/>
    <w:rsid w:val="0067677E"/>
    <w:rPr>
      <w:rFonts w:asciiTheme="majorHAnsi" w:eastAsiaTheme="majorEastAsia" w:hAnsiTheme="majorHAnsi" w:cstheme="majorBidi"/>
      <w:color w:val="323E4F" w:themeColor="text2" w:themeShade="BF"/>
      <w:spacing w:val="5"/>
      <w:kern w:val="28"/>
      <w:sz w:val="52"/>
      <w:szCs w:val="52"/>
    </w:rPr>
  </w:style>
  <w:style w:type="paragraph" w:styleId="StandardWeb">
    <w:name w:val="Normal (Web)"/>
    <w:basedOn w:val="Standard"/>
    <w:uiPriority w:val="99"/>
    <w:semiHidden/>
    <w:unhideWhenUsed/>
    <w:rsid w:val="0067677E"/>
    <w:pPr>
      <w:spacing w:before="100" w:beforeAutospacing="1" w:after="100" w:afterAutospacing="1" w:line="240" w:lineRule="auto"/>
    </w:pPr>
    <w:rPr>
      <w:rFonts w:ascii="Times New Roman" w:eastAsiaTheme="minorEastAsia" w:hAnsi="Times New Roman" w:cs="Times New Roman"/>
      <w:sz w:val="24"/>
      <w:szCs w:val="24"/>
      <w:lang w:eastAsia="de-CH"/>
    </w:rPr>
  </w:style>
  <w:style w:type="character" w:styleId="SchwacherVerweis">
    <w:name w:val="Subtle Reference"/>
    <w:basedOn w:val="Absatz-Standardschriftart"/>
    <w:uiPriority w:val="31"/>
    <w:qFormat/>
    <w:rsid w:val="002530C9"/>
    <w:rPr>
      <w:smallCaps/>
      <w:color w:val="5A5A5A" w:themeColor="text1" w:themeTint="A5"/>
    </w:rPr>
  </w:style>
  <w:style w:type="character" w:customStyle="1" w:styleId="berschrift4Zchn">
    <w:name w:val="Überschrift 4 Zchn"/>
    <w:basedOn w:val="Absatz-Standardschriftart"/>
    <w:link w:val="berschrift4"/>
    <w:uiPriority w:val="9"/>
    <w:rsid w:val="002F78C5"/>
    <w:rPr>
      <w:rFonts w:asciiTheme="majorHAnsi" w:eastAsiaTheme="majorEastAsia" w:hAnsiTheme="majorHAnsi" w:cstheme="majorBidi"/>
      <w:i/>
      <w:iCs/>
      <w:color w:val="2E74B5" w:themeColor="accent1" w:themeShade="BF"/>
    </w:rPr>
  </w:style>
  <w:style w:type="table" w:styleId="Tabellenraster">
    <w:name w:val="Table Grid"/>
    <w:basedOn w:val="NormaleTabelle"/>
    <w:uiPriority w:val="39"/>
    <w:rsid w:val="008B2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FD2B0F"/>
    <w:rPr>
      <w:color w:val="808080"/>
    </w:rPr>
  </w:style>
  <w:style w:type="character" w:styleId="Fett">
    <w:name w:val="Strong"/>
    <w:basedOn w:val="Absatz-Standardschriftart"/>
    <w:uiPriority w:val="22"/>
    <w:qFormat/>
    <w:rsid w:val="0050364B"/>
    <w:rPr>
      <w:b/>
      <w:bCs/>
    </w:rPr>
  </w:style>
  <w:style w:type="character" w:customStyle="1" w:styleId="moduletitlelink">
    <w:name w:val="module__title__link"/>
    <w:basedOn w:val="Absatz-Standardschriftart"/>
    <w:rsid w:val="00144F10"/>
  </w:style>
  <w:style w:type="paragraph" w:styleId="Funotentext">
    <w:name w:val="footnote text"/>
    <w:basedOn w:val="Standard"/>
    <w:link w:val="FunotentextZchn"/>
    <w:uiPriority w:val="99"/>
    <w:semiHidden/>
    <w:unhideWhenUsed/>
    <w:rsid w:val="00B0637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B06372"/>
    <w:rPr>
      <w:sz w:val="20"/>
      <w:szCs w:val="20"/>
    </w:rPr>
  </w:style>
  <w:style w:type="character" w:styleId="Funotenzeichen">
    <w:name w:val="footnote reference"/>
    <w:basedOn w:val="Absatz-Standardschriftart"/>
    <w:uiPriority w:val="99"/>
    <w:semiHidden/>
    <w:unhideWhenUsed/>
    <w:rsid w:val="00B06372"/>
    <w:rPr>
      <w:vertAlign w:val="superscript"/>
    </w:rPr>
  </w:style>
  <w:style w:type="character" w:styleId="NichtaufgelsteErwhnung">
    <w:name w:val="Unresolved Mention"/>
    <w:basedOn w:val="Absatz-Standardschriftart"/>
    <w:uiPriority w:val="99"/>
    <w:semiHidden/>
    <w:unhideWhenUsed/>
    <w:rsid w:val="00B06372"/>
    <w:rPr>
      <w:color w:val="605E5C"/>
      <w:shd w:val="clear" w:color="auto" w:fill="E1DFDD"/>
    </w:rPr>
  </w:style>
  <w:style w:type="paragraph" w:styleId="Endnotentext">
    <w:name w:val="endnote text"/>
    <w:basedOn w:val="Standard"/>
    <w:link w:val="EndnotentextZchn"/>
    <w:uiPriority w:val="99"/>
    <w:semiHidden/>
    <w:unhideWhenUsed/>
    <w:rsid w:val="00097D7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97D72"/>
    <w:rPr>
      <w:sz w:val="20"/>
      <w:szCs w:val="20"/>
    </w:rPr>
  </w:style>
  <w:style w:type="character" w:styleId="Endnotenzeichen">
    <w:name w:val="endnote reference"/>
    <w:basedOn w:val="Absatz-Standardschriftart"/>
    <w:uiPriority w:val="99"/>
    <w:semiHidden/>
    <w:unhideWhenUsed/>
    <w:rsid w:val="00097D72"/>
    <w:rPr>
      <w:vertAlign w:val="superscript"/>
    </w:rPr>
  </w:style>
  <w:style w:type="character" w:customStyle="1" w:styleId="berschrift5Zchn">
    <w:name w:val="Überschrift 5 Zchn"/>
    <w:basedOn w:val="Absatz-Standardschriftart"/>
    <w:link w:val="berschrift5"/>
    <w:uiPriority w:val="9"/>
    <w:semiHidden/>
    <w:rsid w:val="002A1582"/>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A1582"/>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A1582"/>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A158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A1582"/>
    <w:rPr>
      <w:rFonts w:asciiTheme="majorHAnsi" w:eastAsiaTheme="majorEastAsia" w:hAnsiTheme="majorHAnsi" w:cstheme="majorBidi"/>
      <w:i/>
      <w:iCs/>
      <w:color w:val="272727" w:themeColor="text1" w:themeTint="D8"/>
      <w:sz w:val="21"/>
      <w:szCs w:val="21"/>
    </w:rPr>
  </w:style>
  <w:style w:type="numbering" w:customStyle="1" w:styleId="Formatvorlage1">
    <w:name w:val="Formatvorlage1"/>
    <w:uiPriority w:val="99"/>
    <w:rsid w:val="004F5B63"/>
    <w:pPr>
      <w:numPr>
        <w:numId w:val="3"/>
      </w:numPr>
    </w:pPr>
  </w:style>
  <w:style w:type="paragraph" w:styleId="berarbeitung">
    <w:name w:val="Revision"/>
    <w:hidden/>
    <w:uiPriority w:val="99"/>
    <w:semiHidden/>
    <w:rsid w:val="00035CC3"/>
    <w:pPr>
      <w:spacing w:after="0" w:line="240" w:lineRule="auto"/>
    </w:pPr>
  </w:style>
  <w:style w:type="character" w:styleId="Kommentarzeichen">
    <w:name w:val="annotation reference"/>
    <w:basedOn w:val="Absatz-Standardschriftart"/>
    <w:uiPriority w:val="99"/>
    <w:semiHidden/>
    <w:unhideWhenUsed/>
    <w:rsid w:val="00035CC3"/>
    <w:rPr>
      <w:sz w:val="16"/>
      <w:szCs w:val="16"/>
    </w:rPr>
  </w:style>
  <w:style w:type="paragraph" w:styleId="Kommentartext">
    <w:name w:val="annotation text"/>
    <w:basedOn w:val="Standard"/>
    <w:link w:val="KommentartextZchn"/>
    <w:uiPriority w:val="99"/>
    <w:unhideWhenUsed/>
    <w:rsid w:val="00035CC3"/>
    <w:pPr>
      <w:spacing w:line="240" w:lineRule="auto"/>
    </w:pPr>
    <w:rPr>
      <w:sz w:val="20"/>
      <w:szCs w:val="20"/>
    </w:rPr>
  </w:style>
  <w:style w:type="character" w:customStyle="1" w:styleId="KommentartextZchn">
    <w:name w:val="Kommentartext Zchn"/>
    <w:basedOn w:val="Absatz-Standardschriftart"/>
    <w:link w:val="Kommentartext"/>
    <w:uiPriority w:val="99"/>
    <w:rsid w:val="00035CC3"/>
    <w:rPr>
      <w:sz w:val="20"/>
      <w:szCs w:val="20"/>
    </w:rPr>
  </w:style>
  <w:style w:type="paragraph" w:styleId="Kommentarthema">
    <w:name w:val="annotation subject"/>
    <w:basedOn w:val="Kommentartext"/>
    <w:next w:val="Kommentartext"/>
    <w:link w:val="KommentarthemaZchn"/>
    <w:uiPriority w:val="99"/>
    <w:semiHidden/>
    <w:unhideWhenUsed/>
    <w:rsid w:val="00035CC3"/>
    <w:rPr>
      <w:b/>
      <w:bCs/>
    </w:rPr>
  </w:style>
  <w:style w:type="character" w:customStyle="1" w:styleId="KommentarthemaZchn">
    <w:name w:val="Kommentarthema Zchn"/>
    <w:basedOn w:val="KommentartextZchn"/>
    <w:link w:val="Kommentarthema"/>
    <w:uiPriority w:val="99"/>
    <w:semiHidden/>
    <w:rsid w:val="00035CC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22995">
      <w:bodyDiv w:val="1"/>
      <w:marLeft w:val="0"/>
      <w:marRight w:val="0"/>
      <w:marTop w:val="0"/>
      <w:marBottom w:val="0"/>
      <w:divBdr>
        <w:top w:val="none" w:sz="0" w:space="0" w:color="auto"/>
        <w:left w:val="none" w:sz="0" w:space="0" w:color="auto"/>
        <w:bottom w:val="none" w:sz="0" w:space="0" w:color="auto"/>
        <w:right w:val="none" w:sz="0" w:space="0" w:color="auto"/>
      </w:divBdr>
    </w:div>
    <w:div w:id="119106724">
      <w:bodyDiv w:val="1"/>
      <w:marLeft w:val="0"/>
      <w:marRight w:val="0"/>
      <w:marTop w:val="0"/>
      <w:marBottom w:val="0"/>
      <w:divBdr>
        <w:top w:val="none" w:sz="0" w:space="0" w:color="auto"/>
        <w:left w:val="none" w:sz="0" w:space="0" w:color="auto"/>
        <w:bottom w:val="none" w:sz="0" w:space="0" w:color="auto"/>
        <w:right w:val="none" w:sz="0" w:space="0" w:color="auto"/>
      </w:divBdr>
    </w:div>
    <w:div w:id="146439163">
      <w:bodyDiv w:val="1"/>
      <w:marLeft w:val="0"/>
      <w:marRight w:val="0"/>
      <w:marTop w:val="0"/>
      <w:marBottom w:val="0"/>
      <w:divBdr>
        <w:top w:val="none" w:sz="0" w:space="0" w:color="auto"/>
        <w:left w:val="none" w:sz="0" w:space="0" w:color="auto"/>
        <w:bottom w:val="none" w:sz="0" w:space="0" w:color="auto"/>
        <w:right w:val="none" w:sz="0" w:space="0" w:color="auto"/>
      </w:divBdr>
    </w:div>
    <w:div w:id="215168296">
      <w:bodyDiv w:val="1"/>
      <w:marLeft w:val="0"/>
      <w:marRight w:val="0"/>
      <w:marTop w:val="0"/>
      <w:marBottom w:val="0"/>
      <w:divBdr>
        <w:top w:val="none" w:sz="0" w:space="0" w:color="auto"/>
        <w:left w:val="none" w:sz="0" w:space="0" w:color="auto"/>
        <w:bottom w:val="none" w:sz="0" w:space="0" w:color="auto"/>
        <w:right w:val="none" w:sz="0" w:space="0" w:color="auto"/>
      </w:divBdr>
    </w:div>
    <w:div w:id="258569004">
      <w:bodyDiv w:val="1"/>
      <w:marLeft w:val="0"/>
      <w:marRight w:val="0"/>
      <w:marTop w:val="0"/>
      <w:marBottom w:val="0"/>
      <w:divBdr>
        <w:top w:val="none" w:sz="0" w:space="0" w:color="auto"/>
        <w:left w:val="none" w:sz="0" w:space="0" w:color="auto"/>
        <w:bottom w:val="none" w:sz="0" w:space="0" w:color="auto"/>
        <w:right w:val="none" w:sz="0" w:space="0" w:color="auto"/>
      </w:divBdr>
    </w:div>
    <w:div w:id="278529554">
      <w:bodyDiv w:val="1"/>
      <w:marLeft w:val="0"/>
      <w:marRight w:val="0"/>
      <w:marTop w:val="0"/>
      <w:marBottom w:val="0"/>
      <w:divBdr>
        <w:top w:val="none" w:sz="0" w:space="0" w:color="auto"/>
        <w:left w:val="none" w:sz="0" w:space="0" w:color="auto"/>
        <w:bottom w:val="none" w:sz="0" w:space="0" w:color="auto"/>
        <w:right w:val="none" w:sz="0" w:space="0" w:color="auto"/>
      </w:divBdr>
    </w:div>
    <w:div w:id="375660147">
      <w:bodyDiv w:val="1"/>
      <w:marLeft w:val="0"/>
      <w:marRight w:val="0"/>
      <w:marTop w:val="0"/>
      <w:marBottom w:val="0"/>
      <w:divBdr>
        <w:top w:val="none" w:sz="0" w:space="0" w:color="auto"/>
        <w:left w:val="none" w:sz="0" w:space="0" w:color="auto"/>
        <w:bottom w:val="none" w:sz="0" w:space="0" w:color="auto"/>
        <w:right w:val="none" w:sz="0" w:space="0" w:color="auto"/>
      </w:divBdr>
    </w:div>
    <w:div w:id="388770928">
      <w:bodyDiv w:val="1"/>
      <w:marLeft w:val="0"/>
      <w:marRight w:val="0"/>
      <w:marTop w:val="0"/>
      <w:marBottom w:val="0"/>
      <w:divBdr>
        <w:top w:val="none" w:sz="0" w:space="0" w:color="auto"/>
        <w:left w:val="none" w:sz="0" w:space="0" w:color="auto"/>
        <w:bottom w:val="none" w:sz="0" w:space="0" w:color="auto"/>
        <w:right w:val="none" w:sz="0" w:space="0" w:color="auto"/>
      </w:divBdr>
    </w:div>
    <w:div w:id="410086097">
      <w:bodyDiv w:val="1"/>
      <w:marLeft w:val="0"/>
      <w:marRight w:val="0"/>
      <w:marTop w:val="0"/>
      <w:marBottom w:val="0"/>
      <w:divBdr>
        <w:top w:val="none" w:sz="0" w:space="0" w:color="auto"/>
        <w:left w:val="none" w:sz="0" w:space="0" w:color="auto"/>
        <w:bottom w:val="none" w:sz="0" w:space="0" w:color="auto"/>
        <w:right w:val="none" w:sz="0" w:space="0" w:color="auto"/>
      </w:divBdr>
    </w:div>
    <w:div w:id="437022653">
      <w:bodyDiv w:val="1"/>
      <w:marLeft w:val="0"/>
      <w:marRight w:val="0"/>
      <w:marTop w:val="0"/>
      <w:marBottom w:val="0"/>
      <w:divBdr>
        <w:top w:val="none" w:sz="0" w:space="0" w:color="auto"/>
        <w:left w:val="none" w:sz="0" w:space="0" w:color="auto"/>
        <w:bottom w:val="none" w:sz="0" w:space="0" w:color="auto"/>
        <w:right w:val="none" w:sz="0" w:space="0" w:color="auto"/>
      </w:divBdr>
    </w:div>
    <w:div w:id="463085142">
      <w:bodyDiv w:val="1"/>
      <w:marLeft w:val="0"/>
      <w:marRight w:val="0"/>
      <w:marTop w:val="0"/>
      <w:marBottom w:val="0"/>
      <w:divBdr>
        <w:top w:val="none" w:sz="0" w:space="0" w:color="auto"/>
        <w:left w:val="none" w:sz="0" w:space="0" w:color="auto"/>
        <w:bottom w:val="none" w:sz="0" w:space="0" w:color="auto"/>
        <w:right w:val="none" w:sz="0" w:space="0" w:color="auto"/>
      </w:divBdr>
    </w:div>
    <w:div w:id="468865483">
      <w:bodyDiv w:val="1"/>
      <w:marLeft w:val="0"/>
      <w:marRight w:val="0"/>
      <w:marTop w:val="0"/>
      <w:marBottom w:val="0"/>
      <w:divBdr>
        <w:top w:val="none" w:sz="0" w:space="0" w:color="auto"/>
        <w:left w:val="none" w:sz="0" w:space="0" w:color="auto"/>
        <w:bottom w:val="none" w:sz="0" w:space="0" w:color="auto"/>
        <w:right w:val="none" w:sz="0" w:space="0" w:color="auto"/>
      </w:divBdr>
    </w:div>
    <w:div w:id="491609293">
      <w:bodyDiv w:val="1"/>
      <w:marLeft w:val="0"/>
      <w:marRight w:val="0"/>
      <w:marTop w:val="0"/>
      <w:marBottom w:val="0"/>
      <w:divBdr>
        <w:top w:val="none" w:sz="0" w:space="0" w:color="auto"/>
        <w:left w:val="none" w:sz="0" w:space="0" w:color="auto"/>
        <w:bottom w:val="none" w:sz="0" w:space="0" w:color="auto"/>
        <w:right w:val="none" w:sz="0" w:space="0" w:color="auto"/>
      </w:divBdr>
    </w:div>
    <w:div w:id="580332409">
      <w:bodyDiv w:val="1"/>
      <w:marLeft w:val="0"/>
      <w:marRight w:val="0"/>
      <w:marTop w:val="0"/>
      <w:marBottom w:val="0"/>
      <w:divBdr>
        <w:top w:val="none" w:sz="0" w:space="0" w:color="auto"/>
        <w:left w:val="none" w:sz="0" w:space="0" w:color="auto"/>
        <w:bottom w:val="none" w:sz="0" w:space="0" w:color="auto"/>
        <w:right w:val="none" w:sz="0" w:space="0" w:color="auto"/>
      </w:divBdr>
    </w:div>
    <w:div w:id="638337381">
      <w:bodyDiv w:val="1"/>
      <w:marLeft w:val="0"/>
      <w:marRight w:val="0"/>
      <w:marTop w:val="0"/>
      <w:marBottom w:val="0"/>
      <w:divBdr>
        <w:top w:val="none" w:sz="0" w:space="0" w:color="auto"/>
        <w:left w:val="none" w:sz="0" w:space="0" w:color="auto"/>
        <w:bottom w:val="none" w:sz="0" w:space="0" w:color="auto"/>
        <w:right w:val="none" w:sz="0" w:space="0" w:color="auto"/>
      </w:divBdr>
    </w:div>
    <w:div w:id="675350851">
      <w:bodyDiv w:val="1"/>
      <w:marLeft w:val="0"/>
      <w:marRight w:val="0"/>
      <w:marTop w:val="0"/>
      <w:marBottom w:val="0"/>
      <w:divBdr>
        <w:top w:val="none" w:sz="0" w:space="0" w:color="auto"/>
        <w:left w:val="none" w:sz="0" w:space="0" w:color="auto"/>
        <w:bottom w:val="none" w:sz="0" w:space="0" w:color="auto"/>
        <w:right w:val="none" w:sz="0" w:space="0" w:color="auto"/>
      </w:divBdr>
    </w:div>
    <w:div w:id="682514978">
      <w:bodyDiv w:val="1"/>
      <w:marLeft w:val="0"/>
      <w:marRight w:val="0"/>
      <w:marTop w:val="0"/>
      <w:marBottom w:val="0"/>
      <w:divBdr>
        <w:top w:val="none" w:sz="0" w:space="0" w:color="auto"/>
        <w:left w:val="none" w:sz="0" w:space="0" w:color="auto"/>
        <w:bottom w:val="none" w:sz="0" w:space="0" w:color="auto"/>
        <w:right w:val="none" w:sz="0" w:space="0" w:color="auto"/>
      </w:divBdr>
    </w:div>
    <w:div w:id="753555508">
      <w:bodyDiv w:val="1"/>
      <w:marLeft w:val="0"/>
      <w:marRight w:val="0"/>
      <w:marTop w:val="0"/>
      <w:marBottom w:val="0"/>
      <w:divBdr>
        <w:top w:val="none" w:sz="0" w:space="0" w:color="auto"/>
        <w:left w:val="none" w:sz="0" w:space="0" w:color="auto"/>
        <w:bottom w:val="none" w:sz="0" w:space="0" w:color="auto"/>
        <w:right w:val="none" w:sz="0" w:space="0" w:color="auto"/>
      </w:divBdr>
    </w:div>
    <w:div w:id="756711324">
      <w:bodyDiv w:val="1"/>
      <w:marLeft w:val="0"/>
      <w:marRight w:val="0"/>
      <w:marTop w:val="0"/>
      <w:marBottom w:val="0"/>
      <w:divBdr>
        <w:top w:val="none" w:sz="0" w:space="0" w:color="auto"/>
        <w:left w:val="none" w:sz="0" w:space="0" w:color="auto"/>
        <w:bottom w:val="none" w:sz="0" w:space="0" w:color="auto"/>
        <w:right w:val="none" w:sz="0" w:space="0" w:color="auto"/>
      </w:divBdr>
    </w:div>
    <w:div w:id="781615037">
      <w:bodyDiv w:val="1"/>
      <w:marLeft w:val="0"/>
      <w:marRight w:val="0"/>
      <w:marTop w:val="0"/>
      <w:marBottom w:val="0"/>
      <w:divBdr>
        <w:top w:val="none" w:sz="0" w:space="0" w:color="auto"/>
        <w:left w:val="none" w:sz="0" w:space="0" w:color="auto"/>
        <w:bottom w:val="none" w:sz="0" w:space="0" w:color="auto"/>
        <w:right w:val="none" w:sz="0" w:space="0" w:color="auto"/>
      </w:divBdr>
    </w:div>
    <w:div w:id="830099395">
      <w:bodyDiv w:val="1"/>
      <w:marLeft w:val="0"/>
      <w:marRight w:val="0"/>
      <w:marTop w:val="0"/>
      <w:marBottom w:val="0"/>
      <w:divBdr>
        <w:top w:val="none" w:sz="0" w:space="0" w:color="auto"/>
        <w:left w:val="none" w:sz="0" w:space="0" w:color="auto"/>
        <w:bottom w:val="none" w:sz="0" w:space="0" w:color="auto"/>
        <w:right w:val="none" w:sz="0" w:space="0" w:color="auto"/>
      </w:divBdr>
    </w:div>
    <w:div w:id="912424633">
      <w:bodyDiv w:val="1"/>
      <w:marLeft w:val="0"/>
      <w:marRight w:val="0"/>
      <w:marTop w:val="0"/>
      <w:marBottom w:val="0"/>
      <w:divBdr>
        <w:top w:val="none" w:sz="0" w:space="0" w:color="auto"/>
        <w:left w:val="none" w:sz="0" w:space="0" w:color="auto"/>
        <w:bottom w:val="none" w:sz="0" w:space="0" w:color="auto"/>
        <w:right w:val="none" w:sz="0" w:space="0" w:color="auto"/>
      </w:divBdr>
    </w:div>
    <w:div w:id="960526907">
      <w:bodyDiv w:val="1"/>
      <w:marLeft w:val="0"/>
      <w:marRight w:val="0"/>
      <w:marTop w:val="0"/>
      <w:marBottom w:val="0"/>
      <w:divBdr>
        <w:top w:val="none" w:sz="0" w:space="0" w:color="auto"/>
        <w:left w:val="none" w:sz="0" w:space="0" w:color="auto"/>
        <w:bottom w:val="none" w:sz="0" w:space="0" w:color="auto"/>
        <w:right w:val="none" w:sz="0" w:space="0" w:color="auto"/>
      </w:divBdr>
    </w:div>
    <w:div w:id="1006857693">
      <w:bodyDiv w:val="1"/>
      <w:marLeft w:val="0"/>
      <w:marRight w:val="0"/>
      <w:marTop w:val="0"/>
      <w:marBottom w:val="0"/>
      <w:divBdr>
        <w:top w:val="none" w:sz="0" w:space="0" w:color="auto"/>
        <w:left w:val="none" w:sz="0" w:space="0" w:color="auto"/>
        <w:bottom w:val="none" w:sz="0" w:space="0" w:color="auto"/>
        <w:right w:val="none" w:sz="0" w:space="0" w:color="auto"/>
      </w:divBdr>
    </w:div>
    <w:div w:id="1016542653">
      <w:bodyDiv w:val="1"/>
      <w:marLeft w:val="0"/>
      <w:marRight w:val="0"/>
      <w:marTop w:val="0"/>
      <w:marBottom w:val="0"/>
      <w:divBdr>
        <w:top w:val="none" w:sz="0" w:space="0" w:color="auto"/>
        <w:left w:val="none" w:sz="0" w:space="0" w:color="auto"/>
        <w:bottom w:val="none" w:sz="0" w:space="0" w:color="auto"/>
        <w:right w:val="none" w:sz="0" w:space="0" w:color="auto"/>
      </w:divBdr>
    </w:div>
    <w:div w:id="1146320663">
      <w:bodyDiv w:val="1"/>
      <w:marLeft w:val="0"/>
      <w:marRight w:val="0"/>
      <w:marTop w:val="0"/>
      <w:marBottom w:val="0"/>
      <w:divBdr>
        <w:top w:val="none" w:sz="0" w:space="0" w:color="auto"/>
        <w:left w:val="none" w:sz="0" w:space="0" w:color="auto"/>
        <w:bottom w:val="none" w:sz="0" w:space="0" w:color="auto"/>
        <w:right w:val="none" w:sz="0" w:space="0" w:color="auto"/>
      </w:divBdr>
    </w:div>
    <w:div w:id="1201748018">
      <w:bodyDiv w:val="1"/>
      <w:marLeft w:val="0"/>
      <w:marRight w:val="0"/>
      <w:marTop w:val="0"/>
      <w:marBottom w:val="0"/>
      <w:divBdr>
        <w:top w:val="none" w:sz="0" w:space="0" w:color="auto"/>
        <w:left w:val="none" w:sz="0" w:space="0" w:color="auto"/>
        <w:bottom w:val="none" w:sz="0" w:space="0" w:color="auto"/>
        <w:right w:val="none" w:sz="0" w:space="0" w:color="auto"/>
      </w:divBdr>
    </w:div>
    <w:div w:id="1246066209">
      <w:bodyDiv w:val="1"/>
      <w:marLeft w:val="0"/>
      <w:marRight w:val="0"/>
      <w:marTop w:val="0"/>
      <w:marBottom w:val="0"/>
      <w:divBdr>
        <w:top w:val="none" w:sz="0" w:space="0" w:color="auto"/>
        <w:left w:val="none" w:sz="0" w:space="0" w:color="auto"/>
        <w:bottom w:val="none" w:sz="0" w:space="0" w:color="auto"/>
        <w:right w:val="none" w:sz="0" w:space="0" w:color="auto"/>
      </w:divBdr>
    </w:div>
    <w:div w:id="1255356351">
      <w:bodyDiv w:val="1"/>
      <w:marLeft w:val="0"/>
      <w:marRight w:val="0"/>
      <w:marTop w:val="0"/>
      <w:marBottom w:val="0"/>
      <w:divBdr>
        <w:top w:val="none" w:sz="0" w:space="0" w:color="auto"/>
        <w:left w:val="none" w:sz="0" w:space="0" w:color="auto"/>
        <w:bottom w:val="none" w:sz="0" w:space="0" w:color="auto"/>
        <w:right w:val="none" w:sz="0" w:space="0" w:color="auto"/>
      </w:divBdr>
    </w:div>
    <w:div w:id="1276913017">
      <w:bodyDiv w:val="1"/>
      <w:marLeft w:val="0"/>
      <w:marRight w:val="0"/>
      <w:marTop w:val="0"/>
      <w:marBottom w:val="0"/>
      <w:divBdr>
        <w:top w:val="none" w:sz="0" w:space="0" w:color="auto"/>
        <w:left w:val="none" w:sz="0" w:space="0" w:color="auto"/>
        <w:bottom w:val="none" w:sz="0" w:space="0" w:color="auto"/>
        <w:right w:val="none" w:sz="0" w:space="0" w:color="auto"/>
      </w:divBdr>
    </w:div>
    <w:div w:id="1424299352">
      <w:bodyDiv w:val="1"/>
      <w:marLeft w:val="0"/>
      <w:marRight w:val="0"/>
      <w:marTop w:val="0"/>
      <w:marBottom w:val="0"/>
      <w:divBdr>
        <w:top w:val="none" w:sz="0" w:space="0" w:color="auto"/>
        <w:left w:val="none" w:sz="0" w:space="0" w:color="auto"/>
        <w:bottom w:val="none" w:sz="0" w:space="0" w:color="auto"/>
        <w:right w:val="none" w:sz="0" w:space="0" w:color="auto"/>
      </w:divBdr>
    </w:div>
    <w:div w:id="1430275596">
      <w:bodyDiv w:val="1"/>
      <w:marLeft w:val="0"/>
      <w:marRight w:val="0"/>
      <w:marTop w:val="0"/>
      <w:marBottom w:val="0"/>
      <w:divBdr>
        <w:top w:val="none" w:sz="0" w:space="0" w:color="auto"/>
        <w:left w:val="none" w:sz="0" w:space="0" w:color="auto"/>
        <w:bottom w:val="none" w:sz="0" w:space="0" w:color="auto"/>
        <w:right w:val="none" w:sz="0" w:space="0" w:color="auto"/>
      </w:divBdr>
      <w:divsChild>
        <w:div w:id="2098625050">
          <w:marLeft w:val="0"/>
          <w:marRight w:val="0"/>
          <w:marTop w:val="0"/>
          <w:marBottom w:val="0"/>
          <w:divBdr>
            <w:top w:val="none" w:sz="0" w:space="0" w:color="auto"/>
            <w:left w:val="none" w:sz="0" w:space="0" w:color="auto"/>
            <w:bottom w:val="none" w:sz="0" w:space="0" w:color="auto"/>
            <w:right w:val="none" w:sz="0" w:space="0" w:color="auto"/>
          </w:divBdr>
        </w:div>
      </w:divsChild>
    </w:div>
    <w:div w:id="1530989258">
      <w:bodyDiv w:val="1"/>
      <w:marLeft w:val="0"/>
      <w:marRight w:val="0"/>
      <w:marTop w:val="0"/>
      <w:marBottom w:val="0"/>
      <w:divBdr>
        <w:top w:val="none" w:sz="0" w:space="0" w:color="auto"/>
        <w:left w:val="none" w:sz="0" w:space="0" w:color="auto"/>
        <w:bottom w:val="none" w:sz="0" w:space="0" w:color="auto"/>
        <w:right w:val="none" w:sz="0" w:space="0" w:color="auto"/>
      </w:divBdr>
    </w:div>
    <w:div w:id="1537035948">
      <w:bodyDiv w:val="1"/>
      <w:marLeft w:val="0"/>
      <w:marRight w:val="0"/>
      <w:marTop w:val="0"/>
      <w:marBottom w:val="0"/>
      <w:divBdr>
        <w:top w:val="none" w:sz="0" w:space="0" w:color="auto"/>
        <w:left w:val="none" w:sz="0" w:space="0" w:color="auto"/>
        <w:bottom w:val="none" w:sz="0" w:space="0" w:color="auto"/>
        <w:right w:val="none" w:sz="0" w:space="0" w:color="auto"/>
      </w:divBdr>
      <w:divsChild>
        <w:div w:id="1899586633">
          <w:marLeft w:val="0"/>
          <w:marRight w:val="0"/>
          <w:marTop w:val="0"/>
          <w:marBottom w:val="0"/>
          <w:divBdr>
            <w:top w:val="none" w:sz="0" w:space="0" w:color="auto"/>
            <w:left w:val="none" w:sz="0" w:space="0" w:color="auto"/>
            <w:bottom w:val="none" w:sz="0" w:space="0" w:color="auto"/>
            <w:right w:val="none" w:sz="0" w:space="0" w:color="auto"/>
          </w:divBdr>
          <w:divsChild>
            <w:div w:id="602690769">
              <w:marLeft w:val="0"/>
              <w:marRight w:val="0"/>
              <w:marTop w:val="0"/>
              <w:marBottom w:val="0"/>
              <w:divBdr>
                <w:top w:val="none" w:sz="0" w:space="0" w:color="auto"/>
                <w:left w:val="none" w:sz="0" w:space="0" w:color="auto"/>
                <w:bottom w:val="none" w:sz="0" w:space="0" w:color="auto"/>
                <w:right w:val="none" w:sz="0" w:space="0" w:color="auto"/>
              </w:divBdr>
              <w:divsChild>
                <w:div w:id="18791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88446">
      <w:bodyDiv w:val="1"/>
      <w:marLeft w:val="0"/>
      <w:marRight w:val="0"/>
      <w:marTop w:val="0"/>
      <w:marBottom w:val="0"/>
      <w:divBdr>
        <w:top w:val="none" w:sz="0" w:space="0" w:color="auto"/>
        <w:left w:val="none" w:sz="0" w:space="0" w:color="auto"/>
        <w:bottom w:val="none" w:sz="0" w:space="0" w:color="auto"/>
        <w:right w:val="none" w:sz="0" w:space="0" w:color="auto"/>
      </w:divBdr>
    </w:div>
    <w:div w:id="1627077969">
      <w:bodyDiv w:val="1"/>
      <w:marLeft w:val="0"/>
      <w:marRight w:val="0"/>
      <w:marTop w:val="0"/>
      <w:marBottom w:val="0"/>
      <w:divBdr>
        <w:top w:val="none" w:sz="0" w:space="0" w:color="auto"/>
        <w:left w:val="none" w:sz="0" w:space="0" w:color="auto"/>
        <w:bottom w:val="none" w:sz="0" w:space="0" w:color="auto"/>
        <w:right w:val="none" w:sz="0" w:space="0" w:color="auto"/>
      </w:divBdr>
      <w:divsChild>
        <w:div w:id="1438525842">
          <w:marLeft w:val="0"/>
          <w:marRight w:val="0"/>
          <w:marTop w:val="0"/>
          <w:marBottom w:val="0"/>
          <w:divBdr>
            <w:top w:val="none" w:sz="0" w:space="0" w:color="auto"/>
            <w:left w:val="none" w:sz="0" w:space="0" w:color="auto"/>
            <w:bottom w:val="none" w:sz="0" w:space="0" w:color="auto"/>
            <w:right w:val="none" w:sz="0" w:space="0" w:color="auto"/>
          </w:divBdr>
          <w:divsChild>
            <w:div w:id="27872407">
              <w:marLeft w:val="0"/>
              <w:marRight w:val="0"/>
              <w:marTop w:val="0"/>
              <w:marBottom w:val="0"/>
              <w:divBdr>
                <w:top w:val="none" w:sz="0" w:space="0" w:color="auto"/>
                <w:left w:val="none" w:sz="0" w:space="0" w:color="auto"/>
                <w:bottom w:val="none" w:sz="0" w:space="0" w:color="auto"/>
                <w:right w:val="none" w:sz="0" w:space="0" w:color="auto"/>
              </w:divBdr>
              <w:divsChild>
                <w:div w:id="905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3314">
      <w:bodyDiv w:val="1"/>
      <w:marLeft w:val="0"/>
      <w:marRight w:val="0"/>
      <w:marTop w:val="0"/>
      <w:marBottom w:val="0"/>
      <w:divBdr>
        <w:top w:val="none" w:sz="0" w:space="0" w:color="auto"/>
        <w:left w:val="none" w:sz="0" w:space="0" w:color="auto"/>
        <w:bottom w:val="none" w:sz="0" w:space="0" w:color="auto"/>
        <w:right w:val="none" w:sz="0" w:space="0" w:color="auto"/>
      </w:divBdr>
    </w:div>
    <w:div w:id="1651442250">
      <w:bodyDiv w:val="1"/>
      <w:marLeft w:val="0"/>
      <w:marRight w:val="0"/>
      <w:marTop w:val="0"/>
      <w:marBottom w:val="0"/>
      <w:divBdr>
        <w:top w:val="none" w:sz="0" w:space="0" w:color="auto"/>
        <w:left w:val="none" w:sz="0" w:space="0" w:color="auto"/>
        <w:bottom w:val="none" w:sz="0" w:space="0" w:color="auto"/>
        <w:right w:val="none" w:sz="0" w:space="0" w:color="auto"/>
      </w:divBdr>
    </w:div>
    <w:div w:id="1663578277">
      <w:bodyDiv w:val="1"/>
      <w:marLeft w:val="0"/>
      <w:marRight w:val="0"/>
      <w:marTop w:val="0"/>
      <w:marBottom w:val="0"/>
      <w:divBdr>
        <w:top w:val="none" w:sz="0" w:space="0" w:color="auto"/>
        <w:left w:val="none" w:sz="0" w:space="0" w:color="auto"/>
        <w:bottom w:val="none" w:sz="0" w:space="0" w:color="auto"/>
        <w:right w:val="none" w:sz="0" w:space="0" w:color="auto"/>
      </w:divBdr>
    </w:div>
    <w:div w:id="1693846248">
      <w:bodyDiv w:val="1"/>
      <w:marLeft w:val="0"/>
      <w:marRight w:val="0"/>
      <w:marTop w:val="0"/>
      <w:marBottom w:val="0"/>
      <w:divBdr>
        <w:top w:val="none" w:sz="0" w:space="0" w:color="auto"/>
        <w:left w:val="none" w:sz="0" w:space="0" w:color="auto"/>
        <w:bottom w:val="none" w:sz="0" w:space="0" w:color="auto"/>
        <w:right w:val="none" w:sz="0" w:space="0" w:color="auto"/>
      </w:divBdr>
    </w:div>
    <w:div w:id="1719433693">
      <w:bodyDiv w:val="1"/>
      <w:marLeft w:val="0"/>
      <w:marRight w:val="0"/>
      <w:marTop w:val="0"/>
      <w:marBottom w:val="0"/>
      <w:divBdr>
        <w:top w:val="none" w:sz="0" w:space="0" w:color="auto"/>
        <w:left w:val="none" w:sz="0" w:space="0" w:color="auto"/>
        <w:bottom w:val="none" w:sz="0" w:space="0" w:color="auto"/>
        <w:right w:val="none" w:sz="0" w:space="0" w:color="auto"/>
      </w:divBdr>
    </w:div>
    <w:div w:id="1766536547">
      <w:bodyDiv w:val="1"/>
      <w:marLeft w:val="0"/>
      <w:marRight w:val="0"/>
      <w:marTop w:val="0"/>
      <w:marBottom w:val="0"/>
      <w:divBdr>
        <w:top w:val="none" w:sz="0" w:space="0" w:color="auto"/>
        <w:left w:val="none" w:sz="0" w:space="0" w:color="auto"/>
        <w:bottom w:val="none" w:sz="0" w:space="0" w:color="auto"/>
        <w:right w:val="none" w:sz="0" w:space="0" w:color="auto"/>
      </w:divBdr>
    </w:div>
    <w:div w:id="1822118838">
      <w:bodyDiv w:val="1"/>
      <w:marLeft w:val="0"/>
      <w:marRight w:val="0"/>
      <w:marTop w:val="0"/>
      <w:marBottom w:val="0"/>
      <w:divBdr>
        <w:top w:val="none" w:sz="0" w:space="0" w:color="auto"/>
        <w:left w:val="none" w:sz="0" w:space="0" w:color="auto"/>
        <w:bottom w:val="none" w:sz="0" w:space="0" w:color="auto"/>
        <w:right w:val="none" w:sz="0" w:space="0" w:color="auto"/>
      </w:divBdr>
    </w:div>
    <w:div w:id="1909723069">
      <w:bodyDiv w:val="1"/>
      <w:marLeft w:val="0"/>
      <w:marRight w:val="0"/>
      <w:marTop w:val="0"/>
      <w:marBottom w:val="0"/>
      <w:divBdr>
        <w:top w:val="none" w:sz="0" w:space="0" w:color="auto"/>
        <w:left w:val="none" w:sz="0" w:space="0" w:color="auto"/>
        <w:bottom w:val="none" w:sz="0" w:space="0" w:color="auto"/>
        <w:right w:val="none" w:sz="0" w:space="0" w:color="auto"/>
      </w:divBdr>
    </w:div>
    <w:div w:id="1911111779">
      <w:bodyDiv w:val="1"/>
      <w:marLeft w:val="0"/>
      <w:marRight w:val="0"/>
      <w:marTop w:val="0"/>
      <w:marBottom w:val="0"/>
      <w:divBdr>
        <w:top w:val="none" w:sz="0" w:space="0" w:color="auto"/>
        <w:left w:val="none" w:sz="0" w:space="0" w:color="auto"/>
        <w:bottom w:val="none" w:sz="0" w:space="0" w:color="auto"/>
        <w:right w:val="none" w:sz="0" w:space="0" w:color="auto"/>
      </w:divBdr>
    </w:div>
    <w:div w:id="1921983832">
      <w:bodyDiv w:val="1"/>
      <w:marLeft w:val="0"/>
      <w:marRight w:val="0"/>
      <w:marTop w:val="0"/>
      <w:marBottom w:val="0"/>
      <w:divBdr>
        <w:top w:val="none" w:sz="0" w:space="0" w:color="auto"/>
        <w:left w:val="none" w:sz="0" w:space="0" w:color="auto"/>
        <w:bottom w:val="none" w:sz="0" w:space="0" w:color="auto"/>
        <w:right w:val="none" w:sz="0" w:space="0" w:color="auto"/>
      </w:divBdr>
    </w:div>
    <w:div w:id="2015910407">
      <w:bodyDiv w:val="1"/>
      <w:marLeft w:val="0"/>
      <w:marRight w:val="0"/>
      <w:marTop w:val="0"/>
      <w:marBottom w:val="0"/>
      <w:divBdr>
        <w:top w:val="none" w:sz="0" w:space="0" w:color="auto"/>
        <w:left w:val="none" w:sz="0" w:space="0" w:color="auto"/>
        <w:bottom w:val="none" w:sz="0" w:space="0" w:color="auto"/>
        <w:right w:val="none" w:sz="0" w:space="0" w:color="auto"/>
      </w:divBdr>
    </w:div>
    <w:div w:id="2033264956">
      <w:bodyDiv w:val="1"/>
      <w:marLeft w:val="0"/>
      <w:marRight w:val="0"/>
      <w:marTop w:val="0"/>
      <w:marBottom w:val="0"/>
      <w:divBdr>
        <w:top w:val="none" w:sz="0" w:space="0" w:color="auto"/>
        <w:left w:val="none" w:sz="0" w:space="0" w:color="auto"/>
        <w:bottom w:val="none" w:sz="0" w:space="0" w:color="auto"/>
        <w:right w:val="none" w:sz="0" w:space="0" w:color="auto"/>
      </w:divBdr>
    </w:div>
    <w:div w:id="2063556026">
      <w:bodyDiv w:val="1"/>
      <w:marLeft w:val="0"/>
      <w:marRight w:val="0"/>
      <w:marTop w:val="0"/>
      <w:marBottom w:val="0"/>
      <w:divBdr>
        <w:top w:val="none" w:sz="0" w:space="0" w:color="auto"/>
        <w:left w:val="none" w:sz="0" w:space="0" w:color="auto"/>
        <w:bottom w:val="none" w:sz="0" w:space="0" w:color="auto"/>
        <w:right w:val="none" w:sz="0" w:space="0" w:color="auto"/>
      </w:divBdr>
      <w:divsChild>
        <w:div w:id="1584605590">
          <w:marLeft w:val="0"/>
          <w:marRight w:val="0"/>
          <w:marTop w:val="0"/>
          <w:marBottom w:val="0"/>
          <w:divBdr>
            <w:top w:val="none" w:sz="0" w:space="0" w:color="auto"/>
            <w:left w:val="none" w:sz="0" w:space="0" w:color="auto"/>
            <w:bottom w:val="none" w:sz="0" w:space="0" w:color="auto"/>
            <w:right w:val="none" w:sz="0" w:space="0" w:color="auto"/>
          </w:divBdr>
          <w:divsChild>
            <w:div w:id="970476625">
              <w:marLeft w:val="0"/>
              <w:marRight w:val="0"/>
              <w:marTop w:val="0"/>
              <w:marBottom w:val="0"/>
              <w:divBdr>
                <w:top w:val="none" w:sz="0" w:space="0" w:color="auto"/>
                <w:left w:val="none" w:sz="0" w:space="0" w:color="auto"/>
                <w:bottom w:val="none" w:sz="0" w:space="0" w:color="auto"/>
                <w:right w:val="none" w:sz="0" w:space="0" w:color="auto"/>
              </w:divBdr>
              <w:divsChild>
                <w:div w:id="634916296">
                  <w:marLeft w:val="0"/>
                  <w:marRight w:val="0"/>
                  <w:marTop w:val="0"/>
                  <w:marBottom w:val="0"/>
                  <w:divBdr>
                    <w:top w:val="none" w:sz="0" w:space="0" w:color="auto"/>
                    <w:left w:val="none" w:sz="0" w:space="0" w:color="auto"/>
                    <w:bottom w:val="none" w:sz="0" w:space="0" w:color="auto"/>
                    <w:right w:val="none" w:sz="0" w:space="0" w:color="auto"/>
                  </w:divBdr>
                  <w:divsChild>
                    <w:div w:id="93710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microsoft.com/office/2007/relationships/diagramDrawing" Target="diagrams/drawing1.xm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header" Target="header1.xml"/><Relationship Id="rId80" Type="http://schemas.openxmlformats.org/officeDocument/2006/relationships/image" Target="media/image63.png"/><Relationship Id="rId85" Type="http://schemas.openxmlformats.org/officeDocument/2006/relationships/image" Target="media/image68.png"/><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diagramData" Target="diagrams/data1.xml"/><Relationship Id="rId59" Type="http://schemas.openxmlformats.org/officeDocument/2006/relationships/image" Target="media/image42.jpeg"/><Relationship Id="rId103" Type="http://schemas.microsoft.com/office/2007/relationships/hdphoto" Target="media/hdphoto1.wdp"/><Relationship Id="rId108" Type="http://schemas.openxmlformats.org/officeDocument/2006/relationships/image" Target="media/image9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footer" Target="footer1.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diagramLayout" Target="diagrams/layout1.xml"/><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diagramQuickStyle" Target="diagrams/quickStyle1.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8.png"/><Relationship Id="rId41" Type="http://schemas.openxmlformats.org/officeDocument/2006/relationships/diagramColors" Target="diagrams/colors1.xm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0.jpeg"/><Relationship Id="rId106" Type="http://schemas.openxmlformats.org/officeDocument/2006/relationships/image" Target="media/image88.png"/><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image" Target="media/image101.png"/><Relationship Id="rId1" Type="http://schemas.openxmlformats.org/officeDocument/2006/relationships/image" Target="media/image10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8A7CD-49B0-4505-9E5C-CE181F1AF792}"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de-DE"/>
        </a:p>
      </dgm:t>
    </dgm:pt>
    <dgm:pt modelId="{A78E9AEE-8E20-4AC6-8516-96327CBBADA2}">
      <dgm:prSet phldrT="[Text]"/>
      <dgm:spPr>
        <a:solidFill>
          <a:srgbClr val="C00000"/>
        </a:solidFill>
      </dgm:spPr>
      <dgm:t>
        <a:bodyPr/>
        <a:lstStyle/>
        <a:p>
          <a:r>
            <a:rPr lang="de-DE"/>
            <a:t>Funktionsstuktur</a:t>
          </a:r>
        </a:p>
      </dgm:t>
    </dgm:pt>
    <dgm:pt modelId="{EB41EF7D-1AD5-4781-BDD1-4133387C07E2}" type="parTrans" cxnId="{D5586D97-A684-4599-A1FA-5B0BAB8CAF34}">
      <dgm:prSet/>
      <dgm:spPr/>
      <dgm:t>
        <a:bodyPr/>
        <a:lstStyle/>
        <a:p>
          <a:endParaRPr lang="de-CH"/>
        </a:p>
      </dgm:t>
    </dgm:pt>
    <dgm:pt modelId="{283AED72-7531-4DD1-8CD0-260EE98E8FE8}" type="sibTrans" cxnId="{D5586D97-A684-4599-A1FA-5B0BAB8CAF34}">
      <dgm:prSet/>
      <dgm:spPr/>
      <dgm:t>
        <a:bodyPr/>
        <a:lstStyle/>
        <a:p>
          <a:endParaRPr lang="de-CH"/>
        </a:p>
      </dgm:t>
    </dgm:pt>
    <dgm:pt modelId="{E1DDB7AC-D8A8-49AF-BA0D-4F9811327001}">
      <dgm:prSet phldrT="[Text]"/>
      <dgm:spPr>
        <a:solidFill>
          <a:schemeClr val="bg2">
            <a:lumMod val="50000"/>
          </a:schemeClr>
        </a:solidFill>
      </dgm:spPr>
      <dgm:t>
        <a:bodyPr/>
        <a:lstStyle/>
        <a:p>
          <a:r>
            <a:rPr lang="de-DE"/>
            <a:t>Hydraulischefunktionen</a:t>
          </a:r>
        </a:p>
      </dgm:t>
    </dgm:pt>
    <dgm:pt modelId="{F021A352-7B51-4ABF-BA57-CB36CA0013B4}" type="parTrans" cxnId="{AAD3FC2C-7BEB-419D-8741-448BDD645868}">
      <dgm:prSet/>
      <dgm:spPr>
        <a:ln>
          <a:solidFill>
            <a:schemeClr val="tx1"/>
          </a:solidFill>
        </a:ln>
      </dgm:spPr>
      <dgm:t>
        <a:bodyPr/>
        <a:lstStyle/>
        <a:p>
          <a:endParaRPr lang="de-CH"/>
        </a:p>
      </dgm:t>
    </dgm:pt>
    <dgm:pt modelId="{487959C7-FFB8-4ADE-92E6-E994A6AEF4A1}" type="sibTrans" cxnId="{AAD3FC2C-7BEB-419D-8741-448BDD645868}">
      <dgm:prSet/>
      <dgm:spPr/>
      <dgm:t>
        <a:bodyPr/>
        <a:lstStyle/>
        <a:p>
          <a:endParaRPr lang="de-CH"/>
        </a:p>
      </dgm:t>
    </dgm:pt>
    <dgm:pt modelId="{97FE897C-1D6B-41D8-94CB-0A87BB258251}">
      <dgm:prSet phldrT="[Text]"/>
      <dgm:spPr>
        <a:solidFill>
          <a:schemeClr val="bg2">
            <a:lumMod val="75000"/>
          </a:schemeClr>
        </a:solidFill>
      </dgm:spPr>
      <dgm:t>
        <a:bodyPr/>
        <a:lstStyle/>
        <a:p>
          <a:r>
            <a:rPr lang="de-DE"/>
            <a:t>Wegeschaltung</a:t>
          </a:r>
        </a:p>
      </dgm:t>
    </dgm:pt>
    <dgm:pt modelId="{16184534-F31A-4BFC-8F33-0E69FA4D7CBF}" type="parTrans" cxnId="{1266F311-5627-4CEA-91C3-C8E27C947388}">
      <dgm:prSet/>
      <dgm:spPr>
        <a:ln>
          <a:solidFill>
            <a:schemeClr val="tx1"/>
          </a:solidFill>
        </a:ln>
      </dgm:spPr>
      <dgm:t>
        <a:bodyPr/>
        <a:lstStyle/>
        <a:p>
          <a:endParaRPr lang="de-CH"/>
        </a:p>
      </dgm:t>
    </dgm:pt>
    <dgm:pt modelId="{6E89BE7D-63BA-4B6A-94A9-7CD2221371E7}" type="sibTrans" cxnId="{1266F311-5627-4CEA-91C3-C8E27C947388}">
      <dgm:prSet/>
      <dgm:spPr/>
      <dgm:t>
        <a:bodyPr/>
        <a:lstStyle/>
        <a:p>
          <a:endParaRPr lang="de-CH"/>
        </a:p>
      </dgm:t>
    </dgm:pt>
    <dgm:pt modelId="{FA73D5F1-D69E-491A-9EA5-1B583425A4E0}">
      <dgm:prSet phldrT="[Text]"/>
      <dgm:spPr>
        <a:solidFill>
          <a:schemeClr val="bg2">
            <a:lumMod val="75000"/>
          </a:schemeClr>
        </a:solidFill>
      </dgm:spPr>
      <dgm:t>
        <a:bodyPr/>
        <a:lstStyle/>
        <a:p>
          <a:r>
            <a:rPr lang="de-DE"/>
            <a:t>Rücklaufdrossel</a:t>
          </a:r>
        </a:p>
      </dgm:t>
    </dgm:pt>
    <dgm:pt modelId="{2DD7BDD7-EDF9-4352-8332-9D53E25CF43F}" type="parTrans" cxnId="{8A87BC3D-5B4A-4938-98A5-075458C593EA}">
      <dgm:prSet/>
      <dgm:spPr>
        <a:ln>
          <a:solidFill>
            <a:schemeClr val="tx1"/>
          </a:solidFill>
        </a:ln>
      </dgm:spPr>
      <dgm:t>
        <a:bodyPr/>
        <a:lstStyle/>
        <a:p>
          <a:endParaRPr lang="de-CH"/>
        </a:p>
      </dgm:t>
    </dgm:pt>
    <dgm:pt modelId="{617595A4-77F6-4334-84A3-EA9DF23BB9DD}" type="sibTrans" cxnId="{8A87BC3D-5B4A-4938-98A5-075458C593EA}">
      <dgm:prSet/>
      <dgm:spPr/>
      <dgm:t>
        <a:bodyPr/>
        <a:lstStyle/>
        <a:p>
          <a:endParaRPr lang="de-CH"/>
        </a:p>
      </dgm:t>
    </dgm:pt>
    <dgm:pt modelId="{70C8AF59-C962-4209-A34D-F3FCE7A97C90}">
      <dgm:prSet phldrT="[Text]"/>
      <dgm:spPr>
        <a:solidFill>
          <a:schemeClr val="bg2">
            <a:lumMod val="75000"/>
          </a:schemeClr>
        </a:solidFill>
      </dgm:spPr>
      <dgm:t>
        <a:bodyPr/>
        <a:lstStyle/>
        <a:p>
          <a:r>
            <a:rPr lang="de-DE"/>
            <a:t>Druckregelung</a:t>
          </a:r>
        </a:p>
      </dgm:t>
    </dgm:pt>
    <dgm:pt modelId="{F494AA86-09EA-4C10-BA95-6E72EF760D2A}" type="parTrans" cxnId="{9518F1A5-178D-43B0-8AC1-54BB40B1E4C7}">
      <dgm:prSet/>
      <dgm:spPr>
        <a:ln>
          <a:solidFill>
            <a:schemeClr val="tx1"/>
          </a:solidFill>
        </a:ln>
      </dgm:spPr>
      <dgm:t>
        <a:bodyPr/>
        <a:lstStyle/>
        <a:p>
          <a:endParaRPr lang="de-CH"/>
        </a:p>
      </dgm:t>
    </dgm:pt>
    <dgm:pt modelId="{1B8B8AB2-31D5-4731-9D47-7A9FA8301D55}" type="sibTrans" cxnId="{9518F1A5-178D-43B0-8AC1-54BB40B1E4C7}">
      <dgm:prSet/>
      <dgm:spPr/>
      <dgm:t>
        <a:bodyPr/>
        <a:lstStyle/>
        <a:p>
          <a:endParaRPr lang="de-CH"/>
        </a:p>
      </dgm:t>
    </dgm:pt>
    <dgm:pt modelId="{F8CEA3D0-DE11-4913-AA63-BFD782976CC6}">
      <dgm:prSet phldrT="[Text]"/>
      <dgm:spPr>
        <a:solidFill>
          <a:schemeClr val="bg2">
            <a:lumMod val="75000"/>
          </a:schemeClr>
        </a:solidFill>
      </dgm:spPr>
      <dgm:t>
        <a:bodyPr/>
        <a:lstStyle/>
        <a:p>
          <a:r>
            <a:rPr lang="de-DE"/>
            <a:t>Druckschalter</a:t>
          </a:r>
        </a:p>
      </dgm:t>
    </dgm:pt>
    <dgm:pt modelId="{6DAA8518-2846-4320-8338-813FAE906B58}" type="parTrans" cxnId="{F1EE1368-FD3A-4C98-9601-AF09A6EFE290}">
      <dgm:prSet/>
      <dgm:spPr>
        <a:ln>
          <a:solidFill>
            <a:schemeClr val="tx1"/>
          </a:solidFill>
        </a:ln>
      </dgm:spPr>
      <dgm:t>
        <a:bodyPr/>
        <a:lstStyle/>
        <a:p>
          <a:endParaRPr lang="de-CH"/>
        </a:p>
      </dgm:t>
    </dgm:pt>
    <dgm:pt modelId="{077336A1-A977-4E9B-BB51-CD72280EA93B}" type="sibTrans" cxnId="{F1EE1368-FD3A-4C98-9601-AF09A6EFE290}">
      <dgm:prSet/>
      <dgm:spPr/>
      <dgm:t>
        <a:bodyPr/>
        <a:lstStyle/>
        <a:p>
          <a:endParaRPr lang="de-CH"/>
        </a:p>
      </dgm:t>
    </dgm:pt>
    <dgm:pt modelId="{89058A15-BCBB-476D-940C-03B8A87D5D2C}">
      <dgm:prSet phldrT="[Text]"/>
      <dgm:spPr>
        <a:solidFill>
          <a:schemeClr val="bg2">
            <a:lumMod val="75000"/>
          </a:schemeClr>
        </a:solidFill>
      </dgm:spPr>
      <dgm:t>
        <a:bodyPr/>
        <a:lstStyle/>
        <a:p>
          <a:r>
            <a:rPr lang="de-DE"/>
            <a:t>Druckverhätnisschieber</a:t>
          </a:r>
        </a:p>
      </dgm:t>
    </dgm:pt>
    <dgm:pt modelId="{A4A9D29D-F7FB-4E44-AF89-C62B5E4B935F}" type="parTrans" cxnId="{B9D729FB-B5FE-4451-B844-5482E0C0E370}">
      <dgm:prSet/>
      <dgm:spPr>
        <a:ln>
          <a:solidFill>
            <a:schemeClr val="tx1"/>
          </a:solidFill>
        </a:ln>
      </dgm:spPr>
      <dgm:t>
        <a:bodyPr/>
        <a:lstStyle/>
        <a:p>
          <a:endParaRPr lang="de-CH"/>
        </a:p>
      </dgm:t>
    </dgm:pt>
    <dgm:pt modelId="{6AB18A70-CF5B-427F-ABA1-FEA4BE949FCA}" type="sibTrans" cxnId="{B9D729FB-B5FE-4451-B844-5482E0C0E370}">
      <dgm:prSet/>
      <dgm:spPr/>
      <dgm:t>
        <a:bodyPr/>
        <a:lstStyle/>
        <a:p>
          <a:endParaRPr lang="de-CH"/>
        </a:p>
      </dgm:t>
    </dgm:pt>
    <dgm:pt modelId="{C7C072C8-386A-4F1A-8174-1420E4CA03D2}">
      <dgm:prSet phldrT="[Text]"/>
      <dgm:spPr>
        <a:solidFill>
          <a:schemeClr val="bg2">
            <a:lumMod val="50000"/>
          </a:schemeClr>
        </a:solidFill>
      </dgm:spPr>
      <dgm:t>
        <a:bodyPr/>
        <a:lstStyle/>
        <a:p>
          <a:r>
            <a:rPr lang="de-DE"/>
            <a:t>Ventil Aufbau</a:t>
          </a:r>
        </a:p>
      </dgm:t>
    </dgm:pt>
    <dgm:pt modelId="{ACA5E880-2B8F-4074-BD5F-954889B33EB5}" type="parTrans" cxnId="{DE6FC9D9-7A18-41C8-BF00-81CA9126BCF3}">
      <dgm:prSet/>
      <dgm:spPr>
        <a:ln>
          <a:solidFill>
            <a:schemeClr val="tx1"/>
          </a:solidFill>
        </a:ln>
      </dgm:spPr>
      <dgm:t>
        <a:bodyPr/>
        <a:lstStyle/>
        <a:p>
          <a:endParaRPr lang="de-CH"/>
        </a:p>
      </dgm:t>
    </dgm:pt>
    <dgm:pt modelId="{3116C144-A076-4682-A821-5468D127FDFF}" type="sibTrans" cxnId="{DE6FC9D9-7A18-41C8-BF00-81CA9126BCF3}">
      <dgm:prSet/>
      <dgm:spPr/>
      <dgm:t>
        <a:bodyPr/>
        <a:lstStyle/>
        <a:p>
          <a:endParaRPr lang="de-CH"/>
        </a:p>
      </dgm:t>
    </dgm:pt>
    <dgm:pt modelId="{DBC1126D-2180-41B8-8010-3A15C46828B2}">
      <dgm:prSet phldrT="[Text]"/>
      <dgm:spPr>
        <a:solidFill>
          <a:schemeClr val="bg2">
            <a:lumMod val="75000"/>
          </a:schemeClr>
        </a:solidFill>
      </dgm:spPr>
      <dgm:t>
        <a:bodyPr/>
        <a:lstStyle/>
        <a:p>
          <a:r>
            <a:rPr lang="de-DE"/>
            <a:t>Plattenaufbau</a:t>
          </a:r>
        </a:p>
      </dgm:t>
    </dgm:pt>
    <dgm:pt modelId="{DCB7C533-221E-4606-A673-EB3099834ED5}" type="parTrans" cxnId="{DD6AFB0B-622D-4182-8CE4-CAB715EABA26}">
      <dgm:prSet/>
      <dgm:spPr>
        <a:ln>
          <a:solidFill>
            <a:schemeClr val="tx1"/>
          </a:solidFill>
        </a:ln>
      </dgm:spPr>
      <dgm:t>
        <a:bodyPr/>
        <a:lstStyle/>
        <a:p>
          <a:endParaRPr lang="de-CH"/>
        </a:p>
      </dgm:t>
    </dgm:pt>
    <dgm:pt modelId="{D0C5F372-B85A-481A-B3E7-AC808E5648BF}" type="sibTrans" cxnId="{DD6AFB0B-622D-4182-8CE4-CAB715EABA26}">
      <dgm:prSet/>
      <dgm:spPr/>
      <dgm:t>
        <a:bodyPr/>
        <a:lstStyle/>
        <a:p>
          <a:endParaRPr lang="de-CH"/>
        </a:p>
      </dgm:t>
    </dgm:pt>
    <dgm:pt modelId="{D40BB226-A875-4F2C-84FC-018C4F274560}">
      <dgm:prSet phldrT="[Text]"/>
      <dgm:spPr>
        <a:solidFill>
          <a:schemeClr val="bg2">
            <a:lumMod val="75000"/>
          </a:schemeClr>
        </a:solidFill>
      </dgm:spPr>
      <dgm:t>
        <a:bodyPr/>
        <a:lstStyle/>
        <a:p>
          <a:r>
            <a:rPr lang="de-DE"/>
            <a:t>Patronenaufbau</a:t>
          </a:r>
        </a:p>
      </dgm:t>
    </dgm:pt>
    <dgm:pt modelId="{DF595084-9C4B-4900-8BC4-2E85A32E7F2B}" type="parTrans" cxnId="{15BE4CE3-5EC8-4DD3-9612-8ED60C3501C0}">
      <dgm:prSet/>
      <dgm:spPr>
        <a:ln>
          <a:solidFill>
            <a:schemeClr val="tx1"/>
          </a:solidFill>
        </a:ln>
      </dgm:spPr>
      <dgm:t>
        <a:bodyPr/>
        <a:lstStyle/>
        <a:p>
          <a:endParaRPr lang="de-CH"/>
        </a:p>
      </dgm:t>
    </dgm:pt>
    <dgm:pt modelId="{593EF8A9-0F62-4C65-8CA9-9B07E25C0D47}" type="sibTrans" cxnId="{15BE4CE3-5EC8-4DD3-9612-8ED60C3501C0}">
      <dgm:prSet/>
      <dgm:spPr/>
      <dgm:t>
        <a:bodyPr/>
        <a:lstStyle/>
        <a:p>
          <a:endParaRPr lang="de-CH"/>
        </a:p>
      </dgm:t>
    </dgm:pt>
    <dgm:pt modelId="{5FC48124-E698-4F95-82C4-89001483DE0F}">
      <dgm:prSet phldrT="[Text]"/>
      <dgm:spPr>
        <a:solidFill>
          <a:schemeClr val="bg2">
            <a:lumMod val="75000"/>
          </a:schemeClr>
        </a:solidFill>
      </dgm:spPr>
      <dgm:t>
        <a:bodyPr/>
        <a:lstStyle/>
        <a:p>
          <a:r>
            <a:rPr lang="de-DE"/>
            <a:t>Baugrösse</a:t>
          </a:r>
        </a:p>
      </dgm:t>
    </dgm:pt>
    <dgm:pt modelId="{FA798FA1-254E-49DA-9A6F-080187B9DF83}" type="parTrans" cxnId="{342EE1A3-7A21-4E59-87AD-3524049EBCEC}">
      <dgm:prSet/>
      <dgm:spPr>
        <a:ln>
          <a:solidFill>
            <a:schemeClr val="tx1"/>
          </a:solidFill>
        </a:ln>
      </dgm:spPr>
      <dgm:t>
        <a:bodyPr/>
        <a:lstStyle/>
        <a:p>
          <a:endParaRPr lang="de-CH"/>
        </a:p>
      </dgm:t>
    </dgm:pt>
    <dgm:pt modelId="{3EE45903-216F-4207-A232-6070F7AD9EED}" type="sibTrans" cxnId="{342EE1A3-7A21-4E59-87AD-3524049EBCEC}">
      <dgm:prSet/>
      <dgm:spPr/>
      <dgm:t>
        <a:bodyPr/>
        <a:lstStyle/>
        <a:p>
          <a:endParaRPr lang="de-CH"/>
        </a:p>
      </dgm:t>
    </dgm:pt>
    <dgm:pt modelId="{0D49F556-6160-44F7-AC54-AB3EF9B9D642}" type="pres">
      <dgm:prSet presAssocID="{9018A7CD-49B0-4505-9E5C-CE181F1AF792}" presName="Name0" presStyleCnt="0">
        <dgm:presLayoutVars>
          <dgm:chPref val="1"/>
          <dgm:dir/>
          <dgm:animOne val="branch"/>
          <dgm:animLvl val="lvl"/>
          <dgm:resizeHandles val="exact"/>
        </dgm:presLayoutVars>
      </dgm:prSet>
      <dgm:spPr/>
    </dgm:pt>
    <dgm:pt modelId="{79567CEA-8503-4D26-99E6-4D7B05D16B06}" type="pres">
      <dgm:prSet presAssocID="{A78E9AEE-8E20-4AC6-8516-96327CBBADA2}" presName="root1" presStyleCnt="0"/>
      <dgm:spPr/>
    </dgm:pt>
    <dgm:pt modelId="{73688BCD-AE7A-4C13-9005-66BDB4FBB3C1}" type="pres">
      <dgm:prSet presAssocID="{A78E9AEE-8E20-4AC6-8516-96327CBBADA2}" presName="LevelOneTextNode" presStyleLbl="node0" presStyleIdx="0" presStyleCnt="1" custScaleX="102068" custScaleY="161999" custLinFactNeighborX="-71085" custLinFactNeighborY="-20904">
        <dgm:presLayoutVars>
          <dgm:chPref val="3"/>
        </dgm:presLayoutVars>
      </dgm:prSet>
      <dgm:spPr/>
    </dgm:pt>
    <dgm:pt modelId="{9EB7F4FE-D4EF-4333-9D15-F3AE930E9172}" type="pres">
      <dgm:prSet presAssocID="{A78E9AEE-8E20-4AC6-8516-96327CBBADA2}" presName="level2hierChild" presStyleCnt="0"/>
      <dgm:spPr/>
    </dgm:pt>
    <dgm:pt modelId="{A5A05247-BE30-4509-9FFF-CB017696F576}" type="pres">
      <dgm:prSet presAssocID="{F021A352-7B51-4ABF-BA57-CB36CA0013B4}" presName="conn2-1" presStyleLbl="parChTrans1D2" presStyleIdx="0" presStyleCnt="2"/>
      <dgm:spPr/>
    </dgm:pt>
    <dgm:pt modelId="{4F5F528E-6561-44A8-9F0B-66C6EAB3D3A4}" type="pres">
      <dgm:prSet presAssocID="{F021A352-7B51-4ABF-BA57-CB36CA0013B4}" presName="connTx" presStyleLbl="parChTrans1D2" presStyleIdx="0" presStyleCnt="2"/>
      <dgm:spPr/>
    </dgm:pt>
    <dgm:pt modelId="{B96E6E59-E0F8-4DA3-9DBB-07384FB7DB28}" type="pres">
      <dgm:prSet presAssocID="{E1DDB7AC-D8A8-49AF-BA0D-4F9811327001}" presName="root2" presStyleCnt="0"/>
      <dgm:spPr/>
    </dgm:pt>
    <dgm:pt modelId="{8F676026-B0AC-4619-A93F-BB13D62520DC}" type="pres">
      <dgm:prSet presAssocID="{E1DDB7AC-D8A8-49AF-BA0D-4F9811327001}" presName="LevelTwoTextNode" presStyleLbl="node2" presStyleIdx="0" presStyleCnt="2">
        <dgm:presLayoutVars>
          <dgm:chPref val="3"/>
        </dgm:presLayoutVars>
      </dgm:prSet>
      <dgm:spPr/>
    </dgm:pt>
    <dgm:pt modelId="{DE420EFF-5C34-4FF8-B572-58A2B104F2C4}" type="pres">
      <dgm:prSet presAssocID="{E1DDB7AC-D8A8-49AF-BA0D-4F9811327001}" presName="level3hierChild" presStyleCnt="0"/>
      <dgm:spPr/>
    </dgm:pt>
    <dgm:pt modelId="{5D05014D-E00A-4CEC-92CD-3A50C1CA9F74}" type="pres">
      <dgm:prSet presAssocID="{16184534-F31A-4BFC-8F33-0E69FA4D7CBF}" presName="conn2-1" presStyleLbl="parChTrans1D3" presStyleIdx="0" presStyleCnt="7"/>
      <dgm:spPr/>
    </dgm:pt>
    <dgm:pt modelId="{3A96A5A5-5020-4EBD-ABF5-D567E810094D}" type="pres">
      <dgm:prSet presAssocID="{16184534-F31A-4BFC-8F33-0E69FA4D7CBF}" presName="connTx" presStyleLbl="parChTrans1D3" presStyleIdx="0" presStyleCnt="7"/>
      <dgm:spPr/>
    </dgm:pt>
    <dgm:pt modelId="{162BA091-7B5E-4EB7-8779-7D75285C7416}" type="pres">
      <dgm:prSet presAssocID="{97FE897C-1D6B-41D8-94CB-0A87BB258251}" presName="root2" presStyleCnt="0"/>
      <dgm:spPr/>
    </dgm:pt>
    <dgm:pt modelId="{1570E994-1489-422F-88B5-7A64247646F1}" type="pres">
      <dgm:prSet presAssocID="{97FE897C-1D6B-41D8-94CB-0A87BB258251}" presName="LevelTwoTextNode" presStyleLbl="node3" presStyleIdx="0" presStyleCnt="7" custScaleX="115106">
        <dgm:presLayoutVars>
          <dgm:chPref val="3"/>
        </dgm:presLayoutVars>
      </dgm:prSet>
      <dgm:spPr/>
    </dgm:pt>
    <dgm:pt modelId="{18C0EFC9-08DE-427D-80A0-342EAB139AF2}" type="pres">
      <dgm:prSet presAssocID="{97FE897C-1D6B-41D8-94CB-0A87BB258251}" presName="level3hierChild" presStyleCnt="0"/>
      <dgm:spPr/>
    </dgm:pt>
    <dgm:pt modelId="{3472AA08-5111-4B27-801B-E25E63247D5A}" type="pres">
      <dgm:prSet presAssocID="{2DD7BDD7-EDF9-4352-8332-9D53E25CF43F}" presName="conn2-1" presStyleLbl="parChTrans1D3" presStyleIdx="1" presStyleCnt="7"/>
      <dgm:spPr/>
    </dgm:pt>
    <dgm:pt modelId="{62052B49-3BF7-4CD0-B961-2D4587EF662B}" type="pres">
      <dgm:prSet presAssocID="{2DD7BDD7-EDF9-4352-8332-9D53E25CF43F}" presName="connTx" presStyleLbl="parChTrans1D3" presStyleIdx="1" presStyleCnt="7"/>
      <dgm:spPr/>
    </dgm:pt>
    <dgm:pt modelId="{CF04B618-8425-4F4B-8288-6E51578E62A0}" type="pres">
      <dgm:prSet presAssocID="{FA73D5F1-D69E-491A-9EA5-1B583425A4E0}" presName="root2" presStyleCnt="0"/>
      <dgm:spPr/>
    </dgm:pt>
    <dgm:pt modelId="{A487E814-F559-4B9A-A97F-D82600F25A73}" type="pres">
      <dgm:prSet presAssocID="{FA73D5F1-D69E-491A-9EA5-1B583425A4E0}" presName="LevelTwoTextNode" presStyleLbl="node3" presStyleIdx="1" presStyleCnt="7" custScaleX="115106">
        <dgm:presLayoutVars>
          <dgm:chPref val="3"/>
        </dgm:presLayoutVars>
      </dgm:prSet>
      <dgm:spPr/>
    </dgm:pt>
    <dgm:pt modelId="{C97F663E-A98C-4B36-A1E8-55DAD8C561E7}" type="pres">
      <dgm:prSet presAssocID="{FA73D5F1-D69E-491A-9EA5-1B583425A4E0}" presName="level3hierChild" presStyleCnt="0"/>
      <dgm:spPr/>
    </dgm:pt>
    <dgm:pt modelId="{69D22060-9274-4554-BE9B-CF10D789B3C4}" type="pres">
      <dgm:prSet presAssocID="{F494AA86-09EA-4C10-BA95-6E72EF760D2A}" presName="conn2-1" presStyleLbl="parChTrans1D3" presStyleIdx="2" presStyleCnt="7"/>
      <dgm:spPr/>
    </dgm:pt>
    <dgm:pt modelId="{2E853BE3-29A1-4C5D-A8DC-D34F3F9995A9}" type="pres">
      <dgm:prSet presAssocID="{F494AA86-09EA-4C10-BA95-6E72EF760D2A}" presName="connTx" presStyleLbl="parChTrans1D3" presStyleIdx="2" presStyleCnt="7"/>
      <dgm:spPr/>
    </dgm:pt>
    <dgm:pt modelId="{EE59460C-B426-4AA2-9672-6E2BA3648DA0}" type="pres">
      <dgm:prSet presAssocID="{70C8AF59-C962-4209-A34D-F3FCE7A97C90}" presName="root2" presStyleCnt="0"/>
      <dgm:spPr/>
    </dgm:pt>
    <dgm:pt modelId="{EB2DD6FD-D280-4AF0-BCF9-B611B60E7BE2}" type="pres">
      <dgm:prSet presAssocID="{70C8AF59-C962-4209-A34D-F3FCE7A97C90}" presName="LevelTwoTextNode" presStyleLbl="node3" presStyleIdx="2" presStyleCnt="7" custScaleX="115106">
        <dgm:presLayoutVars>
          <dgm:chPref val="3"/>
        </dgm:presLayoutVars>
      </dgm:prSet>
      <dgm:spPr/>
    </dgm:pt>
    <dgm:pt modelId="{ED0488E4-EE7E-41D4-8AC2-61599472F6ED}" type="pres">
      <dgm:prSet presAssocID="{70C8AF59-C962-4209-A34D-F3FCE7A97C90}" presName="level3hierChild" presStyleCnt="0"/>
      <dgm:spPr/>
    </dgm:pt>
    <dgm:pt modelId="{F99A8B5E-D77F-4A35-B842-D627AE04CF25}" type="pres">
      <dgm:prSet presAssocID="{6DAA8518-2846-4320-8338-813FAE906B58}" presName="conn2-1" presStyleLbl="parChTrans1D3" presStyleIdx="3" presStyleCnt="7"/>
      <dgm:spPr/>
    </dgm:pt>
    <dgm:pt modelId="{22980D07-477F-4272-9CEA-73DCBD1EE50C}" type="pres">
      <dgm:prSet presAssocID="{6DAA8518-2846-4320-8338-813FAE906B58}" presName="connTx" presStyleLbl="parChTrans1D3" presStyleIdx="3" presStyleCnt="7"/>
      <dgm:spPr/>
    </dgm:pt>
    <dgm:pt modelId="{45E2BE24-6B6B-4611-ACD6-C9C655D0A8D3}" type="pres">
      <dgm:prSet presAssocID="{F8CEA3D0-DE11-4913-AA63-BFD782976CC6}" presName="root2" presStyleCnt="0"/>
      <dgm:spPr/>
    </dgm:pt>
    <dgm:pt modelId="{000900A6-3ECD-4AFA-8DC0-0E89C3010FAB}" type="pres">
      <dgm:prSet presAssocID="{F8CEA3D0-DE11-4913-AA63-BFD782976CC6}" presName="LevelTwoTextNode" presStyleLbl="node3" presStyleIdx="3" presStyleCnt="7" custScaleX="115106">
        <dgm:presLayoutVars>
          <dgm:chPref val="3"/>
        </dgm:presLayoutVars>
      </dgm:prSet>
      <dgm:spPr/>
    </dgm:pt>
    <dgm:pt modelId="{4A31C306-03B4-4F8B-B26B-F0706894ADC5}" type="pres">
      <dgm:prSet presAssocID="{F8CEA3D0-DE11-4913-AA63-BFD782976CC6}" presName="level3hierChild" presStyleCnt="0"/>
      <dgm:spPr/>
    </dgm:pt>
    <dgm:pt modelId="{2A357923-2324-4B8A-B24D-6899623253CC}" type="pres">
      <dgm:prSet presAssocID="{A4A9D29D-F7FB-4E44-AF89-C62B5E4B935F}" presName="conn2-1" presStyleLbl="parChTrans1D3" presStyleIdx="4" presStyleCnt="7"/>
      <dgm:spPr/>
    </dgm:pt>
    <dgm:pt modelId="{E6E823AB-C778-4D2A-9355-F09BDE7751C1}" type="pres">
      <dgm:prSet presAssocID="{A4A9D29D-F7FB-4E44-AF89-C62B5E4B935F}" presName="connTx" presStyleLbl="parChTrans1D3" presStyleIdx="4" presStyleCnt="7"/>
      <dgm:spPr/>
    </dgm:pt>
    <dgm:pt modelId="{2ACF62AA-4B95-4FD8-A913-7A07A012239C}" type="pres">
      <dgm:prSet presAssocID="{89058A15-BCBB-476D-940C-03B8A87D5D2C}" presName="root2" presStyleCnt="0"/>
      <dgm:spPr/>
    </dgm:pt>
    <dgm:pt modelId="{D5FE9FF7-78EC-4974-8C28-BA2710A60A19}" type="pres">
      <dgm:prSet presAssocID="{89058A15-BCBB-476D-940C-03B8A87D5D2C}" presName="LevelTwoTextNode" presStyleLbl="node3" presStyleIdx="4" presStyleCnt="7" custScaleX="115106">
        <dgm:presLayoutVars>
          <dgm:chPref val="3"/>
        </dgm:presLayoutVars>
      </dgm:prSet>
      <dgm:spPr/>
    </dgm:pt>
    <dgm:pt modelId="{442399E1-9007-4306-9256-540E5D5F0733}" type="pres">
      <dgm:prSet presAssocID="{89058A15-BCBB-476D-940C-03B8A87D5D2C}" presName="level3hierChild" presStyleCnt="0"/>
      <dgm:spPr/>
    </dgm:pt>
    <dgm:pt modelId="{CDB81C5C-65F5-4436-830A-DC2F0F022058}" type="pres">
      <dgm:prSet presAssocID="{ACA5E880-2B8F-4074-BD5F-954889B33EB5}" presName="conn2-1" presStyleLbl="parChTrans1D2" presStyleIdx="1" presStyleCnt="2"/>
      <dgm:spPr/>
    </dgm:pt>
    <dgm:pt modelId="{03CB703C-A86A-46A1-BF92-7060B8332665}" type="pres">
      <dgm:prSet presAssocID="{ACA5E880-2B8F-4074-BD5F-954889B33EB5}" presName="connTx" presStyleLbl="parChTrans1D2" presStyleIdx="1" presStyleCnt="2"/>
      <dgm:spPr/>
    </dgm:pt>
    <dgm:pt modelId="{C602506A-F057-4045-8083-DA3A56773CB2}" type="pres">
      <dgm:prSet presAssocID="{C7C072C8-386A-4F1A-8174-1420E4CA03D2}" presName="root2" presStyleCnt="0"/>
      <dgm:spPr/>
    </dgm:pt>
    <dgm:pt modelId="{8E7E875B-F933-4AAD-BE67-B30283EF1034}" type="pres">
      <dgm:prSet presAssocID="{C7C072C8-386A-4F1A-8174-1420E4CA03D2}" presName="LevelTwoTextNode" presStyleLbl="node2" presStyleIdx="1" presStyleCnt="2">
        <dgm:presLayoutVars>
          <dgm:chPref val="3"/>
        </dgm:presLayoutVars>
      </dgm:prSet>
      <dgm:spPr/>
    </dgm:pt>
    <dgm:pt modelId="{4AA72347-65D0-4DB8-8E56-8567877AAB16}" type="pres">
      <dgm:prSet presAssocID="{C7C072C8-386A-4F1A-8174-1420E4CA03D2}" presName="level3hierChild" presStyleCnt="0"/>
      <dgm:spPr/>
    </dgm:pt>
    <dgm:pt modelId="{3FA68A80-C4E7-42F2-ADE7-C8DA7A1E87AD}" type="pres">
      <dgm:prSet presAssocID="{DCB7C533-221E-4606-A673-EB3099834ED5}" presName="conn2-1" presStyleLbl="parChTrans1D3" presStyleIdx="5" presStyleCnt="7"/>
      <dgm:spPr/>
    </dgm:pt>
    <dgm:pt modelId="{4599F3D6-1338-42F2-A4D0-C9532D981BD7}" type="pres">
      <dgm:prSet presAssocID="{DCB7C533-221E-4606-A673-EB3099834ED5}" presName="connTx" presStyleLbl="parChTrans1D3" presStyleIdx="5" presStyleCnt="7"/>
      <dgm:spPr/>
    </dgm:pt>
    <dgm:pt modelId="{D0D25D48-155D-4207-AC53-6AC9DEF29221}" type="pres">
      <dgm:prSet presAssocID="{DBC1126D-2180-41B8-8010-3A15C46828B2}" presName="root2" presStyleCnt="0"/>
      <dgm:spPr/>
    </dgm:pt>
    <dgm:pt modelId="{34E51078-C522-41FB-B6A0-0211B5022C12}" type="pres">
      <dgm:prSet presAssocID="{DBC1126D-2180-41B8-8010-3A15C46828B2}" presName="LevelTwoTextNode" presStyleLbl="node3" presStyleIdx="5" presStyleCnt="7" custScaleX="115106">
        <dgm:presLayoutVars>
          <dgm:chPref val="3"/>
        </dgm:presLayoutVars>
      </dgm:prSet>
      <dgm:spPr/>
    </dgm:pt>
    <dgm:pt modelId="{EAEB8D25-CA72-4232-B132-E4EAED49975E}" type="pres">
      <dgm:prSet presAssocID="{DBC1126D-2180-41B8-8010-3A15C46828B2}" presName="level3hierChild" presStyleCnt="0"/>
      <dgm:spPr/>
    </dgm:pt>
    <dgm:pt modelId="{3FB445BA-A358-44F9-9564-928B6F18FCAE}" type="pres">
      <dgm:prSet presAssocID="{FA798FA1-254E-49DA-9A6F-080187B9DF83}" presName="conn2-1" presStyleLbl="parChTrans1D4" presStyleIdx="0" presStyleCnt="1"/>
      <dgm:spPr/>
    </dgm:pt>
    <dgm:pt modelId="{E5957143-F49C-485D-BF83-D3927AF5F5ED}" type="pres">
      <dgm:prSet presAssocID="{FA798FA1-254E-49DA-9A6F-080187B9DF83}" presName="connTx" presStyleLbl="parChTrans1D4" presStyleIdx="0" presStyleCnt="1"/>
      <dgm:spPr/>
    </dgm:pt>
    <dgm:pt modelId="{436A567E-B2D1-4337-A80F-0A90045F7AE0}" type="pres">
      <dgm:prSet presAssocID="{5FC48124-E698-4F95-82C4-89001483DE0F}" presName="root2" presStyleCnt="0"/>
      <dgm:spPr/>
    </dgm:pt>
    <dgm:pt modelId="{E68003D8-1442-47FB-9394-2B4B9BA43F5B}" type="pres">
      <dgm:prSet presAssocID="{5FC48124-E698-4F95-82C4-89001483DE0F}" presName="LevelTwoTextNode" presStyleLbl="node4" presStyleIdx="0" presStyleCnt="1">
        <dgm:presLayoutVars>
          <dgm:chPref val="3"/>
        </dgm:presLayoutVars>
      </dgm:prSet>
      <dgm:spPr/>
    </dgm:pt>
    <dgm:pt modelId="{B26B3B26-1944-4731-B9C4-A401133CC20F}" type="pres">
      <dgm:prSet presAssocID="{5FC48124-E698-4F95-82C4-89001483DE0F}" presName="level3hierChild" presStyleCnt="0"/>
      <dgm:spPr/>
    </dgm:pt>
    <dgm:pt modelId="{BC38700C-7F41-4375-8893-9C5744C1A933}" type="pres">
      <dgm:prSet presAssocID="{DF595084-9C4B-4900-8BC4-2E85A32E7F2B}" presName="conn2-1" presStyleLbl="parChTrans1D3" presStyleIdx="6" presStyleCnt="7"/>
      <dgm:spPr/>
    </dgm:pt>
    <dgm:pt modelId="{B6F14758-1D84-457B-B10C-493C7E315A33}" type="pres">
      <dgm:prSet presAssocID="{DF595084-9C4B-4900-8BC4-2E85A32E7F2B}" presName="connTx" presStyleLbl="parChTrans1D3" presStyleIdx="6" presStyleCnt="7"/>
      <dgm:spPr/>
    </dgm:pt>
    <dgm:pt modelId="{3A748BE8-EA10-4A45-9324-664368E07F6E}" type="pres">
      <dgm:prSet presAssocID="{D40BB226-A875-4F2C-84FC-018C4F274560}" presName="root2" presStyleCnt="0"/>
      <dgm:spPr/>
    </dgm:pt>
    <dgm:pt modelId="{39116A9B-84EC-4150-ACBD-1572E573B591}" type="pres">
      <dgm:prSet presAssocID="{D40BB226-A875-4F2C-84FC-018C4F274560}" presName="LevelTwoTextNode" presStyleLbl="node3" presStyleIdx="6" presStyleCnt="7" custScaleX="115106">
        <dgm:presLayoutVars>
          <dgm:chPref val="3"/>
        </dgm:presLayoutVars>
      </dgm:prSet>
      <dgm:spPr/>
    </dgm:pt>
    <dgm:pt modelId="{147CCAB2-A0A5-407D-8FBE-17388E95C42C}" type="pres">
      <dgm:prSet presAssocID="{D40BB226-A875-4F2C-84FC-018C4F274560}" presName="level3hierChild" presStyleCnt="0"/>
      <dgm:spPr/>
    </dgm:pt>
  </dgm:ptLst>
  <dgm:cxnLst>
    <dgm:cxn modelId="{86911404-B0D7-493E-92A2-FE95BDC8079D}" type="presOf" srcId="{DF595084-9C4B-4900-8BC4-2E85A32E7F2B}" destId="{B6F14758-1D84-457B-B10C-493C7E315A33}" srcOrd="1" destOrd="0" presId="urn:microsoft.com/office/officeart/2008/layout/HorizontalMultiLevelHierarchy"/>
    <dgm:cxn modelId="{B4095D0A-7C51-4AE5-AC09-4E84C442E1CF}" type="presOf" srcId="{16184534-F31A-4BFC-8F33-0E69FA4D7CBF}" destId="{5D05014D-E00A-4CEC-92CD-3A50C1CA9F74}" srcOrd="0" destOrd="0" presId="urn:microsoft.com/office/officeart/2008/layout/HorizontalMultiLevelHierarchy"/>
    <dgm:cxn modelId="{DD6AFB0B-622D-4182-8CE4-CAB715EABA26}" srcId="{C7C072C8-386A-4F1A-8174-1420E4CA03D2}" destId="{DBC1126D-2180-41B8-8010-3A15C46828B2}" srcOrd="0" destOrd="0" parTransId="{DCB7C533-221E-4606-A673-EB3099834ED5}" sibTransId="{D0C5F372-B85A-481A-B3E7-AC808E5648BF}"/>
    <dgm:cxn modelId="{1266F311-5627-4CEA-91C3-C8E27C947388}" srcId="{E1DDB7AC-D8A8-49AF-BA0D-4F9811327001}" destId="{97FE897C-1D6B-41D8-94CB-0A87BB258251}" srcOrd="0" destOrd="0" parTransId="{16184534-F31A-4BFC-8F33-0E69FA4D7CBF}" sibTransId="{6E89BE7D-63BA-4B6A-94A9-7CD2221371E7}"/>
    <dgm:cxn modelId="{D8F50313-FECD-4F66-B519-FCBB7EAD5A40}" type="presOf" srcId="{F494AA86-09EA-4C10-BA95-6E72EF760D2A}" destId="{2E853BE3-29A1-4C5D-A8DC-D34F3F9995A9}" srcOrd="1" destOrd="0" presId="urn:microsoft.com/office/officeart/2008/layout/HorizontalMultiLevelHierarchy"/>
    <dgm:cxn modelId="{2020D913-73A2-419B-A8C1-FF3BB61C3746}" type="presOf" srcId="{DCB7C533-221E-4606-A673-EB3099834ED5}" destId="{4599F3D6-1338-42F2-A4D0-C9532D981BD7}" srcOrd="1" destOrd="0" presId="urn:microsoft.com/office/officeart/2008/layout/HorizontalMultiLevelHierarchy"/>
    <dgm:cxn modelId="{35368415-7B70-40AA-B5A1-28C7A8F341CF}" type="presOf" srcId="{FA798FA1-254E-49DA-9A6F-080187B9DF83}" destId="{3FB445BA-A358-44F9-9564-928B6F18FCAE}" srcOrd="0" destOrd="0" presId="urn:microsoft.com/office/officeart/2008/layout/HorizontalMultiLevelHierarchy"/>
    <dgm:cxn modelId="{A481FF1D-E734-4840-84A2-A795589313D0}" type="presOf" srcId="{ACA5E880-2B8F-4074-BD5F-954889B33EB5}" destId="{CDB81C5C-65F5-4436-830A-DC2F0F022058}" srcOrd="0" destOrd="0" presId="urn:microsoft.com/office/officeart/2008/layout/HorizontalMultiLevelHierarchy"/>
    <dgm:cxn modelId="{3C876323-FE2D-4A5B-BA40-3DACD669D407}" type="presOf" srcId="{DF595084-9C4B-4900-8BC4-2E85A32E7F2B}" destId="{BC38700C-7F41-4375-8893-9C5744C1A933}" srcOrd="0" destOrd="0" presId="urn:microsoft.com/office/officeart/2008/layout/HorizontalMultiLevelHierarchy"/>
    <dgm:cxn modelId="{243DB327-E5A1-4AB8-AE7C-D0EDCABC20F7}" type="presOf" srcId="{5FC48124-E698-4F95-82C4-89001483DE0F}" destId="{E68003D8-1442-47FB-9394-2B4B9BA43F5B}" srcOrd="0" destOrd="0" presId="urn:microsoft.com/office/officeart/2008/layout/HorizontalMultiLevelHierarchy"/>
    <dgm:cxn modelId="{90D02828-F662-47DA-AADD-5B48B6B12DE5}" type="presOf" srcId="{FA73D5F1-D69E-491A-9EA5-1B583425A4E0}" destId="{A487E814-F559-4B9A-A97F-D82600F25A73}" srcOrd="0" destOrd="0" presId="urn:microsoft.com/office/officeart/2008/layout/HorizontalMultiLevelHierarchy"/>
    <dgm:cxn modelId="{3897C62B-70DA-4423-80AA-B431A2A7C434}" type="presOf" srcId="{2DD7BDD7-EDF9-4352-8332-9D53E25CF43F}" destId="{62052B49-3BF7-4CD0-B961-2D4587EF662B}" srcOrd="1" destOrd="0" presId="urn:microsoft.com/office/officeart/2008/layout/HorizontalMultiLevelHierarchy"/>
    <dgm:cxn modelId="{AAD3FC2C-7BEB-419D-8741-448BDD645868}" srcId="{A78E9AEE-8E20-4AC6-8516-96327CBBADA2}" destId="{E1DDB7AC-D8A8-49AF-BA0D-4F9811327001}" srcOrd="0" destOrd="0" parTransId="{F021A352-7B51-4ABF-BA57-CB36CA0013B4}" sibTransId="{487959C7-FFB8-4ADE-92E6-E994A6AEF4A1}"/>
    <dgm:cxn modelId="{3B242E2D-A56D-4A3B-86BB-9202E15B0C78}" type="presOf" srcId="{DCB7C533-221E-4606-A673-EB3099834ED5}" destId="{3FA68A80-C4E7-42F2-ADE7-C8DA7A1E87AD}" srcOrd="0" destOrd="0" presId="urn:microsoft.com/office/officeart/2008/layout/HorizontalMultiLevelHierarchy"/>
    <dgm:cxn modelId="{8A87BC3D-5B4A-4938-98A5-075458C593EA}" srcId="{E1DDB7AC-D8A8-49AF-BA0D-4F9811327001}" destId="{FA73D5F1-D69E-491A-9EA5-1B583425A4E0}" srcOrd="1" destOrd="0" parTransId="{2DD7BDD7-EDF9-4352-8332-9D53E25CF43F}" sibTransId="{617595A4-77F6-4334-84A3-EA9DF23BB9DD}"/>
    <dgm:cxn modelId="{9181F161-82B6-4D29-9AAF-DE6D2DA07CCA}" type="presOf" srcId="{F021A352-7B51-4ABF-BA57-CB36CA0013B4}" destId="{A5A05247-BE30-4509-9FFF-CB017696F576}" srcOrd="0" destOrd="0" presId="urn:microsoft.com/office/officeart/2008/layout/HorizontalMultiLevelHierarchy"/>
    <dgm:cxn modelId="{2B500D63-1A13-4DAE-B8C1-30252F8C210D}" type="presOf" srcId="{ACA5E880-2B8F-4074-BD5F-954889B33EB5}" destId="{03CB703C-A86A-46A1-BF92-7060B8332665}" srcOrd="1" destOrd="0" presId="urn:microsoft.com/office/officeart/2008/layout/HorizontalMultiLevelHierarchy"/>
    <dgm:cxn modelId="{24F89A46-6055-4991-9CF9-F3471CA6899A}" type="presOf" srcId="{DBC1126D-2180-41B8-8010-3A15C46828B2}" destId="{34E51078-C522-41FB-B6A0-0211B5022C12}" srcOrd="0" destOrd="0" presId="urn:microsoft.com/office/officeart/2008/layout/HorizontalMultiLevelHierarchy"/>
    <dgm:cxn modelId="{F1EE1368-FD3A-4C98-9601-AF09A6EFE290}" srcId="{E1DDB7AC-D8A8-49AF-BA0D-4F9811327001}" destId="{F8CEA3D0-DE11-4913-AA63-BFD782976CC6}" srcOrd="3" destOrd="0" parTransId="{6DAA8518-2846-4320-8338-813FAE906B58}" sibTransId="{077336A1-A977-4E9B-BB51-CD72280EA93B}"/>
    <dgm:cxn modelId="{C8DBFA49-CBF5-49AA-8477-CD95B4881770}" type="presOf" srcId="{F8CEA3D0-DE11-4913-AA63-BFD782976CC6}" destId="{000900A6-3ECD-4AFA-8DC0-0E89C3010FAB}" srcOrd="0" destOrd="0" presId="urn:microsoft.com/office/officeart/2008/layout/HorizontalMultiLevelHierarchy"/>
    <dgm:cxn modelId="{B69BA170-C385-4B26-88F6-3980BABE3833}" type="presOf" srcId="{6DAA8518-2846-4320-8338-813FAE906B58}" destId="{22980D07-477F-4272-9CEA-73DCBD1EE50C}" srcOrd="1" destOrd="0" presId="urn:microsoft.com/office/officeart/2008/layout/HorizontalMultiLevelHierarchy"/>
    <dgm:cxn modelId="{F288FD70-B676-4FC6-BC16-6C228202BDD7}" type="presOf" srcId="{9018A7CD-49B0-4505-9E5C-CE181F1AF792}" destId="{0D49F556-6160-44F7-AC54-AB3EF9B9D642}" srcOrd="0" destOrd="0" presId="urn:microsoft.com/office/officeart/2008/layout/HorizontalMultiLevelHierarchy"/>
    <dgm:cxn modelId="{2AE33254-5A34-4826-921D-4FC19B6D6975}" type="presOf" srcId="{F494AA86-09EA-4C10-BA95-6E72EF760D2A}" destId="{69D22060-9274-4554-BE9B-CF10D789B3C4}" srcOrd="0" destOrd="0" presId="urn:microsoft.com/office/officeart/2008/layout/HorizontalMultiLevelHierarchy"/>
    <dgm:cxn modelId="{F1E9237E-1E1F-464C-B97F-DC477117102F}" type="presOf" srcId="{2DD7BDD7-EDF9-4352-8332-9D53E25CF43F}" destId="{3472AA08-5111-4B27-801B-E25E63247D5A}" srcOrd="0" destOrd="0" presId="urn:microsoft.com/office/officeart/2008/layout/HorizontalMultiLevelHierarchy"/>
    <dgm:cxn modelId="{157FA287-5E52-40FE-8221-6273F908340A}" type="presOf" srcId="{E1DDB7AC-D8A8-49AF-BA0D-4F9811327001}" destId="{8F676026-B0AC-4619-A93F-BB13D62520DC}" srcOrd="0" destOrd="0" presId="urn:microsoft.com/office/officeart/2008/layout/HorizontalMultiLevelHierarchy"/>
    <dgm:cxn modelId="{EE1F2B91-3142-4A8F-8491-6F4860AE1439}" type="presOf" srcId="{A4A9D29D-F7FB-4E44-AF89-C62B5E4B935F}" destId="{E6E823AB-C778-4D2A-9355-F09BDE7751C1}" srcOrd="1" destOrd="0" presId="urn:microsoft.com/office/officeart/2008/layout/HorizontalMultiLevelHierarchy"/>
    <dgm:cxn modelId="{D5586D97-A684-4599-A1FA-5B0BAB8CAF34}" srcId="{9018A7CD-49B0-4505-9E5C-CE181F1AF792}" destId="{A78E9AEE-8E20-4AC6-8516-96327CBBADA2}" srcOrd="0" destOrd="0" parTransId="{EB41EF7D-1AD5-4781-BDD1-4133387C07E2}" sibTransId="{283AED72-7531-4DD1-8CD0-260EE98E8FE8}"/>
    <dgm:cxn modelId="{342EE1A3-7A21-4E59-87AD-3524049EBCEC}" srcId="{DBC1126D-2180-41B8-8010-3A15C46828B2}" destId="{5FC48124-E698-4F95-82C4-89001483DE0F}" srcOrd="0" destOrd="0" parTransId="{FA798FA1-254E-49DA-9A6F-080187B9DF83}" sibTransId="{3EE45903-216F-4207-A232-6070F7AD9EED}"/>
    <dgm:cxn modelId="{BD1D7AA4-0F85-4228-A721-F0114E5D08D9}" type="presOf" srcId="{F021A352-7B51-4ABF-BA57-CB36CA0013B4}" destId="{4F5F528E-6561-44A8-9F0B-66C6EAB3D3A4}" srcOrd="1" destOrd="0" presId="urn:microsoft.com/office/officeart/2008/layout/HorizontalMultiLevelHierarchy"/>
    <dgm:cxn modelId="{9518F1A5-178D-43B0-8AC1-54BB40B1E4C7}" srcId="{E1DDB7AC-D8A8-49AF-BA0D-4F9811327001}" destId="{70C8AF59-C962-4209-A34D-F3FCE7A97C90}" srcOrd="2" destOrd="0" parTransId="{F494AA86-09EA-4C10-BA95-6E72EF760D2A}" sibTransId="{1B8B8AB2-31D5-4731-9D47-7A9FA8301D55}"/>
    <dgm:cxn modelId="{0AEAF0BF-0553-4E3D-929E-9A9B93EF372D}" type="presOf" srcId="{70C8AF59-C962-4209-A34D-F3FCE7A97C90}" destId="{EB2DD6FD-D280-4AF0-BCF9-B611B60E7BE2}" srcOrd="0" destOrd="0" presId="urn:microsoft.com/office/officeart/2008/layout/HorizontalMultiLevelHierarchy"/>
    <dgm:cxn modelId="{C29C9AC3-A125-4E58-8FF4-687BF3929938}" type="presOf" srcId="{FA798FA1-254E-49DA-9A6F-080187B9DF83}" destId="{E5957143-F49C-485D-BF83-D3927AF5F5ED}" srcOrd="1" destOrd="0" presId="urn:microsoft.com/office/officeart/2008/layout/HorizontalMultiLevelHierarchy"/>
    <dgm:cxn modelId="{6F43B4CF-3804-44CD-B081-3920E1A6658C}" type="presOf" srcId="{D40BB226-A875-4F2C-84FC-018C4F274560}" destId="{39116A9B-84EC-4150-ACBD-1572E573B591}" srcOrd="0" destOrd="0" presId="urn:microsoft.com/office/officeart/2008/layout/HorizontalMultiLevelHierarchy"/>
    <dgm:cxn modelId="{D1219DD2-29D4-4C16-A065-E812C665D402}" type="presOf" srcId="{16184534-F31A-4BFC-8F33-0E69FA4D7CBF}" destId="{3A96A5A5-5020-4EBD-ABF5-D567E810094D}" srcOrd="1" destOrd="0" presId="urn:microsoft.com/office/officeart/2008/layout/HorizontalMultiLevelHierarchy"/>
    <dgm:cxn modelId="{0F6DBBD7-F399-440F-99C0-AB2B553CF661}" type="presOf" srcId="{C7C072C8-386A-4F1A-8174-1420E4CA03D2}" destId="{8E7E875B-F933-4AAD-BE67-B30283EF1034}" srcOrd="0" destOrd="0" presId="urn:microsoft.com/office/officeart/2008/layout/HorizontalMultiLevelHierarchy"/>
    <dgm:cxn modelId="{DE6FC9D9-7A18-41C8-BF00-81CA9126BCF3}" srcId="{A78E9AEE-8E20-4AC6-8516-96327CBBADA2}" destId="{C7C072C8-386A-4F1A-8174-1420E4CA03D2}" srcOrd="1" destOrd="0" parTransId="{ACA5E880-2B8F-4074-BD5F-954889B33EB5}" sibTransId="{3116C144-A076-4682-A821-5468D127FDFF}"/>
    <dgm:cxn modelId="{CD20CCDF-AC3D-4775-BB2B-0BEB6E1FC97E}" type="presOf" srcId="{A78E9AEE-8E20-4AC6-8516-96327CBBADA2}" destId="{73688BCD-AE7A-4C13-9005-66BDB4FBB3C1}" srcOrd="0" destOrd="0" presId="urn:microsoft.com/office/officeart/2008/layout/HorizontalMultiLevelHierarchy"/>
    <dgm:cxn modelId="{15BE4CE3-5EC8-4DD3-9612-8ED60C3501C0}" srcId="{C7C072C8-386A-4F1A-8174-1420E4CA03D2}" destId="{D40BB226-A875-4F2C-84FC-018C4F274560}" srcOrd="1" destOrd="0" parTransId="{DF595084-9C4B-4900-8BC4-2E85A32E7F2B}" sibTransId="{593EF8A9-0F62-4C65-8CA9-9B07E25C0D47}"/>
    <dgm:cxn modelId="{A0A26FE6-3F5F-499F-939B-91EA2299101B}" type="presOf" srcId="{97FE897C-1D6B-41D8-94CB-0A87BB258251}" destId="{1570E994-1489-422F-88B5-7A64247646F1}" srcOrd="0" destOrd="0" presId="urn:microsoft.com/office/officeart/2008/layout/HorizontalMultiLevelHierarchy"/>
    <dgm:cxn modelId="{687425F2-F25E-448F-93E3-BCEA66DE794C}" type="presOf" srcId="{89058A15-BCBB-476D-940C-03B8A87D5D2C}" destId="{D5FE9FF7-78EC-4974-8C28-BA2710A60A19}" srcOrd="0" destOrd="0" presId="urn:microsoft.com/office/officeart/2008/layout/HorizontalMultiLevelHierarchy"/>
    <dgm:cxn modelId="{78295FFA-9F46-4C8C-A860-7EDBA77D9B57}" type="presOf" srcId="{A4A9D29D-F7FB-4E44-AF89-C62B5E4B935F}" destId="{2A357923-2324-4B8A-B24D-6899623253CC}" srcOrd="0" destOrd="0" presId="urn:microsoft.com/office/officeart/2008/layout/HorizontalMultiLevelHierarchy"/>
    <dgm:cxn modelId="{B9D729FB-B5FE-4451-B844-5482E0C0E370}" srcId="{E1DDB7AC-D8A8-49AF-BA0D-4F9811327001}" destId="{89058A15-BCBB-476D-940C-03B8A87D5D2C}" srcOrd="4" destOrd="0" parTransId="{A4A9D29D-F7FB-4E44-AF89-C62B5E4B935F}" sibTransId="{6AB18A70-CF5B-427F-ABA1-FEA4BE949FCA}"/>
    <dgm:cxn modelId="{75DDD6FE-231E-4A95-8D67-B2E384D3558B}" type="presOf" srcId="{6DAA8518-2846-4320-8338-813FAE906B58}" destId="{F99A8B5E-D77F-4A35-B842-D627AE04CF25}" srcOrd="0" destOrd="0" presId="urn:microsoft.com/office/officeart/2008/layout/HorizontalMultiLevelHierarchy"/>
    <dgm:cxn modelId="{19B7EF24-2CDD-4EAF-9EA0-A21E93D9F363}" type="presParOf" srcId="{0D49F556-6160-44F7-AC54-AB3EF9B9D642}" destId="{79567CEA-8503-4D26-99E6-4D7B05D16B06}" srcOrd="0" destOrd="0" presId="urn:microsoft.com/office/officeart/2008/layout/HorizontalMultiLevelHierarchy"/>
    <dgm:cxn modelId="{4FB60826-5C23-45D3-9DB4-DF4868DEEE8A}" type="presParOf" srcId="{79567CEA-8503-4D26-99E6-4D7B05D16B06}" destId="{73688BCD-AE7A-4C13-9005-66BDB4FBB3C1}" srcOrd="0" destOrd="0" presId="urn:microsoft.com/office/officeart/2008/layout/HorizontalMultiLevelHierarchy"/>
    <dgm:cxn modelId="{07F024E1-03A4-4400-A36F-EFC192E75ED8}" type="presParOf" srcId="{79567CEA-8503-4D26-99E6-4D7B05D16B06}" destId="{9EB7F4FE-D4EF-4333-9D15-F3AE930E9172}" srcOrd="1" destOrd="0" presId="urn:microsoft.com/office/officeart/2008/layout/HorizontalMultiLevelHierarchy"/>
    <dgm:cxn modelId="{6AE5380A-38B0-4EFA-AF45-7E8E12D8093B}" type="presParOf" srcId="{9EB7F4FE-D4EF-4333-9D15-F3AE930E9172}" destId="{A5A05247-BE30-4509-9FFF-CB017696F576}" srcOrd="0" destOrd="0" presId="urn:microsoft.com/office/officeart/2008/layout/HorizontalMultiLevelHierarchy"/>
    <dgm:cxn modelId="{B167B5E6-ED05-4727-B8A2-0DFCC35FE5B2}" type="presParOf" srcId="{A5A05247-BE30-4509-9FFF-CB017696F576}" destId="{4F5F528E-6561-44A8-9F0B-66C6EAB3D3A4}" srcOrd="0" destOrd="0" presId="urn:microsoft.com/office/officeart/2008/layout/HorizontalMultiLevelHierarchy"/>
    <dgm:cxn modelId="{099725FF-71E1-40E3-B8A7-DA533CBB260E}" type="presParOf" srcId="{9EB7F4FE-D4EF-4333-9D15-F3AE930E9172}" destId="{B96E6E59-E0F8-4DA3-9DBB-07384FB7DB28}" srcOrd="1" destOrd="0" presId="urn:microsoft.com/office/officeart/2008/layout/HorizontalMultiLevelHierarchy"/>
    <dgm:cxn modelId="{1A7669DF-7A01-4F74-BD36-63F6B80552F1}" type="presParOf" srcId="{B96E6E59-E0F8-4DA3-9DBB-07384FB7DB28}" destId="{8F676026-B0AC-4619-A93F-BB13D62520DC}" srcOrd="0" destOrd="0" presId="urn:microsoft.com/office/officeart/2008/layout/HorizontalMultiLevelHierarchy"/>
    <dgm:cxn modelId="{4D883380-7A1F-4F6D-A536-5456314BFE21}" type="presParOf" srcId="{B96E6E59-E0F8-4DA3-9DBB-07384FB7DB28}" destId="{DE420EFF-5C34-4FF8-B572-58A2B104F2C4}" srcOrd="1" destOrd="0" presId="urn:microsoft.com/office/officeart/2008/layout/HorizontalMultiLevelHierarchy"/>
    <dgm:cxn modelId="{5D954954-5C12-4C5C-967F-4BDD2A3DE751}" type="presParOf" srcId="{DE420EFF-5C34-4FF8-B572-58A2B104F2C4}" destId="{5D05014D-E00A-4CEC-92CD-3A50C1CA9F74}" srcOrd="0" destOrd="0" presId="urn:microsoft.com/office/officeart/2008/layout/HorizontalMultiLevelHierarchy"/>
    <dgm:cxn modelId="{7AA530DC-A20A-490E-B434-7A95D59BCED1}" type="presParOf" srcId="{5D05014D-E00A-4CEC-92CD-3A50C1CA9F74}" destId="{3A96A5A5-5020-4EBD-ABF5-D567E810094D}" srcOrd="0" destOrd="0" presId="urn:microsoft.com/office/officeart/2008/layout/HorizontalMultiLevelHierarchy"/>
    <dgm:cxn modelId="{C8D79233-B119-4AB8-BFB4-A8662008D7FD}" type="presParOf" srcId="{DE420EFF-5C34-4FF8-B572-58A2B104F2C4}" destId="{162BA091-7B5E-4EB7-8779-7D75285C7416}" srcOrd="1" destOrd="0" presId="urn:microsoft.com/office/officeart/2008/layout/HorizontalMultiLevelHierarchy"/>
    <dgm:cxn modelId="{3E20752E-7F67-46B6-8950-1D04C0FCF70C}" type="presParOf" srcId="{162BA091-7B5E-4EB7-8779-7D75285C7416}" destId="{1570E994-1489-422F-88B5-7A64247646F1}" srcOrd="0" destOrd="0" presId="urn:microsoft.com/office/officeart/2008/layout/HorizontalMultiLevelHierarchy"/>
    <dgm:cxn modelId="{853DF492-157B-4B05-9F6B-D3CFD1A4A53A}" type="presParOf" srcId="{162BA091-7B5E-4EB7-8779-7D75285C7416}" destId="{18C0EFC9-08DE-427D-80A0-342EAB139AF2}" srcOrd="1" destOrd="0" presId="urn:microsoft.com/office/officeart/2008/layout/HorizontalMultiLevelHierarchy"/>
    <dgm:cxn modelId="{1BF02B92-5D65-4B6E-B3A0-97095F9DDADE}" type="presParOf" srcId="{DE420EFF-5C34-4FF8-B572-58A2B104F2C4}" destId="{3472AA08-5111-4B27-801B-E25E63247D5A}" srcOrd="2" destOrd="0" presId="urn:microsoft.com/office/officeart/2008/layout/HorizontalMultiLevelHierarchy"/>
    <dgm:cxn modelId="{91BF7F6C-D950-4083-8FB4-A573892640BA}" type="presParOf" srcId="{3472AA08-5111-4B27-801B-E25E63247D5A}" destId="{62052B49-3BF7-4CD0-B961-2D4587EF662B}" srcOrd="0" destOrd="0" presId="urn:microsoft.com/office/officeart/2008/layout/HorizontalMultiLevelHierarchy"/>
    <dgm:cxn modelId="{089A3370-3420-4477-9099-2C1600C79A7A}" type="presParOf" srcId="{DE420EFF-5C34-4FF8-B572-58A2B104F2C4}" destId="{CF04B618-8425-4F4B-8288-6E51578E62A0}" srcOrd="3" destOrd="0" presId="urn:microsoft.com/office/officeart/2008/layout/HorizontalMultiLevelHierarchy"/>
    <dgm:cxn modelId="{A0D83FE6-07B6-4016-BBB1-2BFFBCD668F5}" type="presParOf" srcId="{CF04B618-8425-4F4B-8288-6E51578E62A0}" destId="{A487E814-F559-4B9A-A97F-D82600F25A73}" srcOrd="0" destOrd="0" presId="urn:microsoft.com/office/officeart/2008/layout/HorizontalMultiLevelHierarchy"/>
    <dgm:cxn modelId="{FDF0CB6E-BB47-49E3-A2B9-528444B9BBB8}" type="presParOf" srcId="{CF04B618-8425-4F4B-8288-6E51578E62A0}" destId="{C97F663E-A98C-4B36-A1E8-55DAD8C561E7}" srcOrd="1" destOrd="0" presId="urn:microsoft.com/office/officeart/2008/layout/HorizontalMultiLevelHierarchy"/>
    <dgm:cxn modelId="{F3AB1491-C32D-480B-AF07-3424FF7CD4C6}" type="presParOf" srcId="{DE420EFF-5C34-4FF8-B572-58A2B104F2C4}" destId="{69D22060-9274-4554-BE9B-CF10D789B3C4}" srcOrd="4" destOrd="0" presId="urn:microsoft.com/office/officeart/2008/layout/HorizontalMultiLevelHierarchy"/>
    <dgm:cxn modelId="{83087BEA-B79D-40C5-BA56-9BC2E5D41BB4}" type="presParOf" srcId="{69D22060-9274-4554-BE9B-CF10D789B3C4}" destId="{2E853BE3-29A1-4C5D-A8DC-D34F3F9995A9}" srcOrd="0" destOrd="0" presId="urn:microsoft.com/office/officeart/2008/layout/HorizontalMultiLevelHierarchy"/>
    <dgm:cxn modelId="{D88E6D0F-DDDD-4B01-BE23-413CCC2473D9}" type="presParOf" srcId="{DE420EFF-5C34-4FF8-B572-58A2B104F2C4}" destId="{EE59460C-B426-4AA2-9672-6E2BA3648DA0}" srcOrd="5" destOrd="0" presId="urn:microsoft.com/office/officeart/2008/layout/HorizontalMultiLevelHierarchy"/>
    <dgm:cxn modelId="{38D93CD8-CA8E-4C0F-808D-BF2FAFA1B514}" type="presParOf" srcId="{EE59460C-B426-4AA2-9672-6E2BA3648DA0}" destId="{EB2DD6FD-D280-4AF0-BCF9-B611B60E7BE2}" srcOrd="0" destOrd="0" presId="urn:microsoft.com/office/officeart/2008/layout/HorizontalMultiLevelHierarchy"/>
    <dgm:cxn modelId="{FE18FF48-2722-40CC-8908-FF3B00BC3042}" type="presParOf" srcId="{EE59460C-B426-4AA2-9672-6E2BA3648DA0}" destId="{ED0488E4-EE7E-41D4-8AC2-61599472F6ED}" srcOrd="1" destOrd="0" presId="urn:microsoft.com/office/officeart/2008/layout/HorizontalMultiLevelHierarchy"/>
    <dgm:cxn modelId="{2C135868-15F5-44BB-A771-274BAD549B82}" type="presParOf" srcId="{DE420EFF-5C34-4FF8-B572-58A2B104F2C4}" destId="{F99A8B5E-D77F-4A35-B842-D627AE04CF25}" srcOrd="6" destOrd="0" presId="urn:microsoft.com/office/officeart/2008/layout/HorizontalMultiLevelHierarchy"/>
    <dgm:cxn modelId="{EBD3F397-A0A9-4A01-BE63-A6A5C4153CD4}" type="presParOf" srcId="{F99A8B5E-D77F-4A35-B842-D627AE04CF25}" destId="{22980D07-477F-4272-9CEA-73DCBD1EE50C}" srcOrd="0" destOrd="0" presId="urn:microsoft.com/office/officeart/2008/layout/HorizontalMultiLevelHierarchy"/>
    <dgm:cxn modelId="{228ED935-734D-40FC-A8A3-805140B650C3}" type="presParOf" srcId="{DE420EFF-5C34-4FF8-B572-58A2B104F2C4}" destId="{45E2BE24-6B6B-4611-ACD6-C9C655D0A8D3}" srcOrd="7" destOrd="0" presId="urn:microsoft.com/office/officeart/2008/layout/HorizontalMultiLevelHierarchy"/>
    <dgm:cxn modelId="{C25430F8-CE99-459A-9242-345B537AE4A4}" type="presParOf" srcId="{45E2BE24-6B6B-4611-ACD6-C9C655D0A8D3}" destId="{000900A6-3ECD-4AFA-8DC0-0E89C3010FAB}" srcOrd="0" destOrd="0" presId="urn:microsoft.com/office/officeart/2008/layout/HorizontalMultiLevelHierarchy"/>
    <dgm:cxn modelId="{F100C5C5-D79F-4046-805E-C74F336674AE}" type="presParOf" srcId="{45E2BE24-6B6B-4611-ACD6-C9C655D0A8D3}" destId="{4A31C306-03B4-4F8B-B26B-F0706894ADC5}" srcOrd="1" destOrd="0" presId="urn:microsoft.com/office/officeart/2008/layout/HorizontalMultiLevelHierarchy"/>
    <dgm:cxn modelId="{3CA6FF23-4861-480E-9CFE-D9FD3201093C}" type="presParOf" srcId="{DE420EFF-5C34-4FF8-B572-58A2B104F2C4}" destId="{2A357923-2324-4B8A-B24D-6899623253CC}" srcOrd="8" destOrd="0" presId="urn:microsoft.com/office/officeart/2008/layout/HorizontalMultiLevelHierarchy"/>
    <dgm:cxn modelId="{EEF154F7-5B32-46A4-B567-AB85A81926CB}" type="presParOf" srcId="{2A357923-2324-4B8A-B24D-6899623253CC}" destId="{E6E823AB-C778-4D2A-9355-F09BDE7751C1}" srcOrd="0" destOrd="0" presId="urn:microsoft.com/office/officeart/2008/layout/HorizontalMultiLevelHierarchy"/>
    <dgm:cxn modelId="{00CD3FD6-4A98-43EF-A89A-1FAE18387338}" type="presParOf" srcId="{DE420EFF-5C34-4FF8-B572-58A2B104F2C4}" destId="{2ACF62AA-4B95-4FD8-A913-7A07A012239C}" srcOrd="9" destOrd="0" presId="urn:microsoft.com/office/officeart/2008/layout/HorizontalMultiLevelHierarchy"/>
    <dgm:cxn modelId="{CF59DF03-CFE6-458E-B268-153EE55F1331}" type="presParOf" srcId="{2ACF62AA-4B95-4FD8-A913-7A07A012239C}" destId="{D5FE9FF7-78EC-4974-8C28-BA2710A60A19}" srcOrd="0" destOrd="0" presId="urn:microsoft.com/office/officeart/2008/layout/HorizontalMultiLevelHierarchy"/>
    <dgm:cxn modelId="{18262063-6B41-4B7F-8633-31CD61488658}" type="presParOf" srcId="{2ACF62AA-4B95-4FD8-A913-7A07A012239C}" destId="{442399E1-9007-4306-9256-540E5D5F0733}" srcOrd="1" destOrd="0" presId="urn:microsoft.com/office/officeart/2008/layout/HorizontalMultiLevelHierarchy"/>
    <dgm:cxn modelId="{66E4A7D0-C33D-4DBA-8414-96F941E983F5}" type="presParOf" srcId="{9EB7F4FE-D4EF-4333-9D15-F3AE930E9172}" destId="{CDB81C5C-65F5-4436-830A-DC2F0F022058}" srcOrd="2" destOrd="0" presId="urn:microsoft.com/office/officeart/2008/layout/HorizontalMultiLevelHierarchy"/>
    <dgm:cxn modelId="{19EEB536-E0CA-4A76-81D8-771E70B127A4}" type="presParOf" srcId="{CDB81C5C-65F5-4436-830A-DC2F0F022058}" destId="{03CB703C-A86A-46A1-BF92-7060B8332665}" srcOrd="0" destOrd="0" presId="urn:microsoft.com/office/officeart/2008/layout/HorizontalMultiLevelHierarchy"/>
    <dgm:cxn modelId="{9E0E1386-124E-48F9-8291-DE2510BED860}" type="presParOf" srcId="{9EB7F4FE-D4EF-4333-9D15-F3AE930E9172}" destId="{C602506A-F057-4045-8083-DA3A56773CB2}" srcOrd="3" destOrd="0" presId="urn:microsoft.com/office/officeart/2008/layout/HorizontalMultiLevelHierarchy"/>
    <dgm:cxn modelId="{AAE13FBB-63D9-41F6-83DC-CC07F552E16D}" type="presParOf" srcId="{C602506A-F057-4045-8083-DA3A56773CB2}" destId="{8E7E875B-F933-4AAD-BE67-B30283EF1034}" srcOrd="0" destOrd="0" presId="urn:microsoft.com/office/officeart/2008/layout/HorizontalMultiLevelHierarchy"/>
    <dgm:cxn modelId="{5CD300DA-3311-4D82-AC2D-8F8A860A5E0C}" type="presParOf" srcId="{C602506A-F057-4045-8083-DA3A56773CB2}" destId="{4AA72347-65D0-4DB8-8E56-8567877AAB16}" srcOrd="1" destOrd="0" presId="urn:microsoft.com/office/officeart/2008/layout/HorizontalMultiLevelHierarchy"/>
    <dgm:cxn modelId="{093003E1-ADE3-4F94-A5D3-84FDB03F1B2E}" type="presParOf" srcId="{4AA72347-65D0-4DB8-8E56-8567877AAB16}" destId="{3FA68A80-C4E7-42F2-ADE7-C8DA7A1E87AD}" srcOrd="0" destOrd="0" presId="urn:microsoft.com/office/officeart/2008/layout/HorizontalMultiLevelHierarchy"/>
    <dgm:cxn modelId="{A6D96EDC-AD09-4F2D-B206-B69B470ED5C4}" type="presParOf" srcId="{3FA68A80-C4E7-42F2-ADE7-C8DA7A1E87AD}" destId="{4599F3D6-1338-42F2-A4D0-C9532D981BD7}" srcOrd="0" destOrd="0" presId="urn:microsoft.com/office/officeart/2008/layout/HorizontalMultiLevelHierarchy"/>
    <dgm:cxn modelId="{9605DAAC-0FD4-41E5-9590-719928A09995}" type="presParOf" srcId="{4AA72347-65D0-4DB8-8E56-8567877AAB16}" destId="{D0D25D48-155D-4207-AC53-6AC9DEF29221}" srcOrd="1" destOrd="0" presId="urn:microsoft.com/office/officeart/2008/layout/HorizontalMultiLevelHierarchy"/>
    <dgm:cxn modelId="{38EA4842-E36E-4B36-B697-8833F191692E}" type="presParOf" srcId="{D0D25D48-155D-4207-AC53-6AC9DEF29221}" destId="{34E51078-C522-41FB-B6A0-0211B5022C12}" srcOrd="0" destOrd="0" presId="urn:microsoft.com/office/officeart/2008/layout/HorizontalMultiLevelHierarchy"/>
    <dgm:cxn modelId="{AB178813-DC45-45AB-A2BD-A60A1B932480}" type="presParOf" srcId="{D0D25D48-155D-4207-AC53-6AC9DEF29221}" destId="{EAEB8D25-CA72-4232-B132-E4EAED49975E}" srcOrd="1" destOrd="0" presId="urn:microsoft.com/office/officeart/2008/layout/HorizontalMultiLevelHierarchy"/>
    <dgm:cxn modelId="{EDACC08B-6D25-4E7D-A1C1-AE2562E2DAD7}" type="presParOf" srcId="{EAEB8D25-CA72-4232-B132-E4EAED49975E}" destId="{3FB445BA-A358-44F9-9564-928B6F18FCAE}" srcOrd="0" destOrd="0" presId="urn:microsoft.com/office/officeart/2008/layout/HorizontalMultiLevelHierarchy"/>
    <dgm:cxn modelId="{738850C0-7A3B-4548-967C-9E59B712509F}" type="presParOf" srcId="{3FB445BA-A358-44F9-9564-928B6F18FCAE}" destId="{E5957143-F49C-485D-BF83-D3927AF5F5ED}" srcOrd="0" destOrd="0" presId="urn:microsoft.com/office/officeart/2008/layout/HorizontalMultiLevelHierarchy"/>
    <dgm:cxn modelId="{BCACCDB5-160A-4A0C-A31C-62EB90BD6152}" type="presParOf" srcId="{EAEB8D25-CA72-4232-B132-E4EAED49975E}" destId="{436A567E-B2D1-4337-A80F-0A90045F7AE0}" srcOrd="1" destOrd="0" presId="urn:microsoft.com/office/officeart/2008/layout/HorizontalMultiLevelHierarchy"/>
    <dgm:cxn modelId="{E465D01B-57BC-4F9D-A310-61A54DEAB3A3}" type="presParOf" srcId="{436A567E-B2D1-4337-A80F-0A90045F7AE0}" destId="{E68003D8-1442-47FB-9394-2B4B9BA43F5B}" srcOrd="0" destOrd="0" presId="urn:microsoft.com/office/officeart/2008/layout/HorizontalMultiLevelHierarchy"/>
    <dgm:cxn modelId="{6C3C7CDA-7C41-4313-AE81-C037BFCDA529}" type="presParOf" srcId="{436A567E-B2D1-4337-A80F-0A90045F7AE0}" destId="{B26B3B26-1944-4731-B9C4-A401133CC20F}" srcOrd="1" destOrd="0" presId="urn:microsoft.com/office/officeart/2008/layout/HorizontalMultiLevelHierarchy"/>
    <dgm:cxn modelId="{03878F5E-DA6F-484C-AE6A-1B95307189DA}" type="presParOf" srcId="{4AA72347-65D0-4DB8-8E56-8567877AAB16}" destId="{BC38700C-7F41-4375-8893-9C5744C1A933}" srcOrd="2" destOrd="0" presId="urn:microsoft.com/office/officeart/2008/layout/HorizontalMultiLevelHierarchy"/>
    <dgm:cxn modelId="{C81C920A-BA28-4C96-B5F0-AF9A59A397CF}" type="presParOf" srcId="{BC38700C-7F41-4375-8893-9C5744C1A933}" destId="{B6F14758-1D84-457B-B10C-493C7E315A33}" srcOrd="0" destOrd="0" presId="urn:microsoft.com/office/officeart/2008/layout/HorizontalMultiLevelHierarchy"/>
    <dgm:cxn modelId="{4755C6B5-35C7-4452-A75C-2B3A708A0F1B}" type="presParOf" srcId="{4AA72347-65D0-4DB8-8E56-8567877AAB16}" destId="{3A748BE8-EA10-4A45-9324-664368E07F6E}" srcOrd="3" destOrd="0" presId="urn:microsoft.com/office/officeart/2008/layout/HorizontalMultiLevelHierarchy"/>
    <dgm:cxn modelId="{7CF2C732-BAED-4E5A-A3E5-0F0937070A28}" type="presParOf" srcId="{3A748BE8-EA10-4A45-9324-664368E07F6E}" destId="{39116A9B-84EC-4150-ACBD-1572E573B591}" srcOrd="0" destOrd="0" presId="urn:microsoft.com/office/officeart/2008/layout/HorizontalMultiLevelHierarchy"/>
    <dgm:cxn modelId="{0C370462-8A13-47C8-9505-28A3A0E63B4D}" type="presParOf" srcId="{3A748BE8-EA10-4A45-9324-664368E07F6E}" destId="{147CCAB2-A0A5-407D-8FBE-17388E95C42C}" srcOrd="1" destOrd="0" presId="urn:microsoft.com/office/officeart/2008/layout/HorizontalMultiLevelHierarchy"/>
  </dgm:cxnLst>
  <dgm:bg/>
  <dgm:whole>
    <a:ln>
      <a:noFill/>
    </a:ln>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38700C-7F41-4375-8893-9C5744C1A933}">
      <dsp:nvSpPr>
        <dsp:cNvPr id="0" name=""/>
        <dsp:cNvSpPr/>
      </dsp:nvSpPr>
      <dsp:spPr>
        <a:xfrm>
          <a:off x="2280291" y="3472869"/>
          <a:ext cx="301780" cy="287519"/>
        </a:xfrm>
        <a:custGeom>
          <a:avLst/>
          <a:gdLst/>
          <a:ahLst/>
          <a:cxnLst/>
          <a:rect l="0" t="0" r="0" b="0"/>
          <a:pathLst>
            <a:path>
              <a:moveTo>
                <a:pt x="0" y="0"/>
              </a:moveTo>
              <a:lnTo>
                <a:pt x="150890" y="0"/>
              </a:lnTo>
              <a:lnTo>
                <a:pt x="150890" y="287519"/>
              </a:lnTo>
              <a:lnTo>
                <a:pt x="301780" y="287519"/>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20760" y="3606208"/>
        <a:ext cx="20840" cy="20840"/>
      </dsp:txXfrm>
    </dsp:sp>
    <dsp:sp modelId="{3FB445BA-A358-44F9-9564-928B6F18FCAE}">
      <dsp:nvSpPr>
        <dsp:cNvPr id="0" name=""/>
        <dsp:cNvSpPr/>
      </dsp:nvSpPr>
      <dsp:spPr>
        <a:xfrm>
          <a:off x="4318908" y="3139630"/>
          <a:ext cx="301780" cy="91440"/>
        </a:xfrm>
        <a:custGeom>
          <a:avLst/>
          <a:gdLst/>
          <a:ahLst/>
          <a:cxnLst/>
          <a:rect l="0" t="0" r="0" b="0"/>
          <a:pathLst>
            <a:path>
              <a:moveTo>
                <a:pt x="0" y="45720"/>
              </a:moveTo>
              <a:lnTo>
                <a:pt x="301780" y="4572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4462254" y="3177805"/>
        <a:ext cx="15089" cy="15089"/>
      </dsp:txXfrm>
    </dsp:sp>
    <dsp:sp modelId="{3FA68A80-C4E7-42F2-ADE7-C8DA7A1E87AD}">
      <dsp:nvSpPr>
        <dsp:cNvPr id="0" name=""/>
        <dsp:cNvSpPr/>
      </dsp:nvSpPr>
      <dsp:spPr>
        <a:xfrm>
          <a:off x="2280291" y="3185350"/>
          <a:ext cx="301780" cy="287519"/>
        </a:xfrm>
        <a:custGeom>
          <a:avLst/>
          <a:gdLst/>
          <a:ahLst/>
          <a:cxnLst/>
          <a:rect l="0" t="0" r="0" b="0"/>
          <a:pathLst>
            <a:path>
              <a:moveTo>
                <a:pt x="0" y="287519"/>
              </a:moveTo>
              <a:lnTo>
                <a:pt x="150890" y="287519"/>
              </a:lnTo>
              <a:lnTo>
                <a:pt x="150890" y="0"/>
              </a:lnTo>
              <a:lnTo>
                <a:pt x="301780"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20760" y="3318689"/>
        <a:ext cx="20840" cy="20840"/>
      </dsp:txXfrm>
    </dsp:sp>
    <dsp:sp modelId="{CDB81C5C-65F5-4436-830A-DC2F0F022058}">
      <dsp:nvSpPr>
        <dsp:cNvPr id="0" name=""/>
        <dsp:cNvSpPr/>
      </dsp:nvSpPr>
      <dsp:spPr>
        <a:xfrm>
          <a:off x="469544" y="1961173"/>
          <a:ext cx="301844" cy="1511696"/>
        </a:xfrm>
        <a:custGeom>
          <a:avLst/>
          <a:gdLst/>
          <a:ahLst/>
          <a:cxnLst/>
          <a:rect l="0" t="0" r="0" b="0"/>
          <a:pathLst>
            <a:path>
              <a:moveTo>
                <a:pt x="0" y="0"/>
              </a:moveTo>
              <a:lnTo>
                <a:pt x="150922" y="0"/>
              </a:lnTo>
              <a:lnTo>
                <a:pt x="150922" y="1511696"/>
              </a:lnTo>
              <a:lnTo>
                <a:pt x="301844" y="1511696"/>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581928" y="2678483"/>
        <a:ext cx="77076" cy="77076"/>
      </dsp:txXfrm>
    </dsp:sp>
    <dsp:sp modelId="{2A357923-2324-4B8A-B24D-6899623253CC}">
      <dsp:nvSpPr>
        <dsp:cNvPr id="0" name=""/>
        <dsp:cNvSpPr/>
      </dsp:nvSpPr>
      <dsp:spPr>
        <a:xfrm>
          <a:off x="2280291" y="1460233"/>
          <a:ext cx="301780" cy="1150077"/>
        </a:xfrm>
        <a:custGeom>
          <a:avLst/>
          <a:gdLst/>
          <a:ahLst/>
          <a:cxnLst/>
          <a:rect l="0" t="0" r="0" b="0"/>
          <a:pathLst>
            <a:path>
              <a:moveTo>
                <a:pt x="0" y="0"/>
              </a:moveTo>
              <a:lnTo>
                <a:pt x="150890" y="0"/>
              </a:lnTo>
              <a:lnTo>
                <a:pt x="150890" y="1150077"/>
              </a:lnTo>
              <a:lnTo>
                <a:pt x="301780" y="1150077"/>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01456" y="2005547"/>
        <a:ext cx="59450" cy="59450"/>
      </dsp:txXfrm>
    </dsp:sp>
    <dsp:sp modelId="{F99A8B5E-D77F-4A35-B842-D627AE04CF25}">
      <dsp:nvSpPr>
        <dsp:cNvPr id="0" name=""/>
        <dsp:cNvSpPr/>
      </dsp:nvSpPr>
      <dsp:spPr>
        <a:xfrm>
          <a:off x="2280291" y="1460233"/>
          <a:ext cx="301780" cy="575038"/>
        </a:xfrm>
        <a:custGeom>
          <a:avLst/>
          <a:gdLst/>
          <a:ahLst/>
          <a:cxnLst/>
          <a:rect l="0" t="0" r="0" b="0"/>
          <a:pathLst>
            <a:path>
              <a:moveTo>
                <a:pt x="0" y="0"/>
              </a:moveTo>
              <a:lnTo>
                <a:pt x="150890" y="0"/>
              </a:lnTo>
              <a:lnTo>
                <a:pt x="150890" y="575038"/>
              </a:lnTo>
              <a:lnTo>
                <a:pt x="301780" y="575038"/>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14945" y="1731517"/>
        <a:ext cx="32470" cy="32470"/>
      </dsp:txXfrm>
    </dsp:sp>
    <dsp:sp modelId="{69D22060-9274-4554-BE9B-CF10D789B3C4}">
      <dsp:nvSpPr>
        <dsp:cNvPr id="0" name=""/>
        <dsp:cNvSpPr/>
      </dsp:nvSpPr>
      <dsp:spPr>
        <a:xfrm>
          <a:off x="2280291" y="1414513"/>
          <a:ext cx="301780" cy="91440"/>
        </a:xfrm>
        <a:custGeom>
          <a:avLst/>
          <a:gdLst/>
          <a:ahLst/>
          <a:cxnLst/>
          <a:rect l="0" t="0" r="0" b="0"/>
          <a:pathLst>
            <a:path>
              <a:moveTo>
                <a:pt x="0" y="45720"/>
              </a:moveTo>
              <a:lnTo>
                <a:pt x="301780" y="4572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23636" y="1452688"/>
        <a:ext cx="15089" cy="15089"/>
      </dsp:txXfrm>
    </dsp:sp>
    <dsp:sp modelId="{3472AA08-5111-4B27-801B-E25E63247D5A}">
      <dsp:nvSpPr>
        <dsp:cNvPr id="0" name=""/>
        <dsp:cNvSpPr/>
      </dsp:nvSpPr>
      <dsp:spPr>
        <a:xfrm>
          <a:off x="2280291" y="885194"/>
          <a:ext cx="301780" cy="575038"/>
        </a:xfrm>
        <a:custGeom>
          <a:avLst/>
          <a:gdLst/>
          <a:ahLst/>
          <a:cxnLst/>
          <a:rect l="0" t="0" r="0" b="0"/>
          <a:pathLst>
            <a:path>
              <a:moveTo>
                <a:pt x="0" y="575038"/>
              </a:moveTo>
              <a:lnTo>
                <a:pt x="150890" y="575038"/>
              </a:lnTo>
              <a:lnTo>
                <a:pt x="150890" y="0"/>
              </a:lnTo>
              <a:lnTo>
                <a:pt x="301780"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14945" y="1156478"/>
        <a:ext cx="32470" cy="32470"/>
      </dsp:txXfrm>
    </dsp:sp>
    <dsp:sp modelId="{5D05014D-E00A-4CEC-92CD-3A50C1CA9F74}">
      <dsp:nvSpPr>
        <dsp:cNvPr id="0" name=""/>
        <dsp:cNvSpPr/>
      </dsp:nvSpPr>
      <dsp:spPr>
        <a:xfrm>
          <a:off x="2280291" y="310155"/>
          <a:ext cx="301780" cy="1150077"/>
        </a:xfrm>
        <a:custGeom>
          <a:avLst/>
          <a:gdLst/>
          <a:ahLst/>
          <a:cxnLst/>
          <a:rect l="0" t="0" r="0" b="0"/>
          <a:pathLst>
            <a:path>
              <a:moveTo>
                <a:pt x="0" y="1150077"/>
              </a:moveTo>
              <a:lnTo>
                <a:pt x="150890" y="1150077"/>
              </a:lnTo>
              <a:lnTo>
                <a:pt x="150890" y="0"/>
              </a:lnTo>
              <a:lnTo>
                <a:pt x="301780"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2401456" y="855469"/>
        <a:ext cx="59450" cy="59450"/>
      </dsp:txXfrm>
    </dsp:sp>
    <dsp:sp modelId="{A5A05247-BE30-4509-9FFF-CB017696F576}">
      <dsp:nvSpPr>
        <dsp:cNvPr id="0" name=""/>
        <dsp:cNvSpPr/>
      </dsp:nvSpPr>
      <dsp:spPr>
        <a:xfrm>
          <a:off x="469544" y="1460233"/>
          <a:ext cx="301844" cy="500939"/>
        </a:xfrm>
        <a:custGeom>
          <a:avLst/>
          <a:gdLst/>
          <a:ahLst/>
          <a:cxnLst/>
          <a:rect l="0" t="0" r="0" b="0"/>
          <a:pathLst>
            <a:path>
              <a:moveTo>
                <a:pt x="0" y="500939"/>
              </a:moveTo>
              <a:lnTo>
                <a:pt x="150922" y="500939"/>
              </a:lnTo>
              <a:lnTo>
                <a:pt x="150922" y="0"/>
              </a:lnTo>
              <a:lnTo>
                <a:pt x="301844" y="0"/>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605845" y="1696082"/>
        <a:ext cx="29242" cy="29242"/>
      </dsp:txXfrm>
    </dsp:sp>
    <dsp:sp modelId="{73688BCD-AE7A-4C13-9005-66BDB4FBB3C1}">
      <dsp:nvSpPr>
        <dsp:cNvPr id="0" name=""/>
        <dsp:cNvSpPr/>
      </dsp:nvSpPr>
      <dsp:spPr>
        <a:xfrm rot="16200000">
          <a:off x="-1726401" y="1726401"/>
          <a:ext cx="3922346" cy="469544"/>
        </a:xfrm>
        <a:prstGeom prst="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415" tIns="18415" rIns="18415" bIns="18415" numCol="1" spcCol="1270" anchor="ctr" anchorCtr="0">
          <a:noAutofit/>
        </a:bodyPr>
        <a:lstStyle/>
        <a:p>
          <a:pPr marL="0" lvl="0" indent="0" algn="ctr" defTabSz="1289050">
            <a:lnSpc>
              <a:spcPct val="90000"/>
            </a:lnSpc>
            <a:spcBef>
              <a:spcPct val="0"/>
            </a:spcBef>
            <a:spcAft>
              <a:spcPct val="35000"/>
            </a:spcAft>
            <a:buNone/>
          </a:pPr>
          <a:r>
            <a:rPr lang="de-DE" sz="2900" kern="1200"/>
            <a:t>Funktionsstuktur</a:t>
          </a:r>
        </a:p>
      </dsp:txBody>
      <dsp:txXfrm>
        <a:off x="-1726401" y="1726401"/>
        <a:ext cx="3922346" cy="469544"/>
      </dsp:txXfrm>
    </dsp:sp>
    <dsp:sp modelId="{8F676026-B0AC-4619-A93F-BB13D62520DC}">
      <dsp:nvSpPr>
        <dsp:cNvPr id="0" name=""/>
        <dsp:cNvSpPr/>
      </dsp:nvSpPr>
      <dsp:spPr>
        <a:xfrm>
          <a:off x="771388" y="1230217"/>
          <a:ext cx="1508902" cy="46003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Hydraulischefunktionen</a:t>
          </a:r>
        </a:p>
      </dsp:txBody>
      <dsp:txXfrm>
        <a:off x="771388" y="1230217"/>
        <a:ext cx="1508902" cy="460031"/>
      </dsp:txXfrm>
    </dsp:sp>
    <dsp:sp modelId="{1570E994-1489-422F-88B5-7A64247646F1}">
      <dsp:nvSpPr>
        <dsp:cNvPr id="0" name=""/>
        <dsp:cNvSpPr/>
      </dsp:nvSpPr>
      <dsp:spPr>
        <a:xfrm>
          <a:off x="2582071" y="80140"/>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Wegeschaltung</a:t>
          </a:r>
        </a:p>
      </dsp:txBody>
      <dsp:txXfrm>
        <a:off x="2582071" y="80140"/>
        <a:ext cx="1736836" cy="460031"/>
      </dsp:txXfrm>
    </dsp:sp>
    <dsp:sp modelId="{A487E814-F559-4B9A-A97F-D82600F25A73}">
      <dsp:nvSpPr>
        <dsp:cNvPr id="0" name=""/>
        <dsp:cNvSpPr/>
      </dsp:nvSpPr>
      <dsp:spPr>
        <a:xfrm>
          <a:off x="2582071" y="655178"/>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Rücklaufdrossel</a:t>
          </a:r>
        </a:p>
      </dsp:txBody>
      <dsp:txXfrm>
        <a:off x="2582071" y="655178"/>
        <a:ext cx="1736836" cy="460031"/>
      </dsp:txXfrm>
    </dsp:sp>
    <dsp:sp modelId="{EB2DD6FD-D280-4AF0-BCF9-B611B60E7BE2}">
      <dsp:nvSpPr>
        <dsp:cNvPr id="0" name=""/>
        <dsp:cNvSpPr/>
      </dsp:nvSpPr>
      <dsp:spPr>
        <a:xfrm>
          <a:off x="2582071" y="1230217"/>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Druckregelung</a:t>
          </a:r>
        </a:p>
      </dsp:txBody>
      <dsp:txXfrm>
        <a:off x="2582071" y="1230217"/>
        <a:ext cx="1736836" cy="460031"/>
      </dsp:txXfrm>
    </dsp:sp>
    <dsp:sp modelId="{000900A6-3ECD-4AFA-8DC0-0E89C3010FAB}">
      <dsp:nvSpPr>
        <dsp:cNvPr id="0" name=""/>
        <dsp:cNvSpPr/>
      </dsp:nvSpPr>
      <dsp:spPr>
        <a:xfrm>
          <a:off x="2582071" y="1805256"/>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Druckschalter</a:t>
          </a:r>
        </a:p>
      </dsp:txBody>
      <dsp:txXfrm>
        <a:off x="2582071" y="1805256"/>
        <a:ext cx="1736836" cy="460031"/>
      </dsp:txXfrm>
    </dsp:sp>
    <dsp:sp modelId="{D5FE9FF7-78EC-4974-8C28-BA2710A60A19}">
      <dsp:nvSpPr>
        <dsp:cNvPr id="0" name=""/>
        <dsp:cNvSpPr/>
      </dsp:nvSpPr>
      <dsp:spPr>
        <a:xfrm>
          <a:off x="2582071" y="2380295"/>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Druckverhätnisschieber</a:t>
          </a:r>
        </a:p>
      </dsp:txBody>
      <dsp:txXfrm>
        <a:off x="2582071" y="2380295"/>
        <a:ext cx="1736836" cy="460031"/>
      </dsp:txXfrm>
    </dsp:sp>
    <dsp:sp modelId="{8E7E875B-F933-4AAD-BE67-B30283EF1034}">
      <dsp:nvSpPr>
        <dsp:cNvPr id="0" name=""/>
        <dsp:cNvSpPr/>
      </dsp:nvSpPr>
      <dsp:spPr>
        <a:xfrm>
          <a:off x="771388" y="3242854"/>
          <a:ext cx="1508902" cy="460031"/>
        </a:xfrm>
        <a:prstGeom prst="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Ventil Aufbau</a:t>
          </a:r>
        </a:p>
      </dsp:txBody>
      <dsp:txXfrm>
        <a:off x="771388" y="3242854"/>
        <a:ext cx="1508902" cy="460031"/>
      </dsp:txXfrm>
    </dsp:sp>
    <dsp:sp modelId="{34E51078-C522-41FB-B6A0-0211B5022C12}">
      <dsp:nvSpPr>
        <dsp:cNvPr id="0" name=""/>
        <dsp:cNvSpPr/>
      </dsp:nvSpPr>
      <dsp:spPr>
        <a:xfrm>
          <a:off x="2582071" y="2955334"/>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Plattenaufbau</a:t>
          </a:r>
        </a:p>
      </dsp:txBody>
      <dsp:txXfrm>
        <a:off x="2582071" y="2955334"/>
        <a:ext cx="1736836" cy="460031"/>
      </dsp:txXfrm>
    </dsp:sp>
    <dsp:sp modelId="{E68003D8-1442-47FB-9394-2B4B9BA43F5B}">
      <dsp:nvSpPr>
        <dsp:cNvPr id="0" name=""/>
        <dsp:cNvSpPr/>
      </dsp:nvSpPr>
      <dsp:spPr>
        <a:xfrm>
          <a:off x="4620688" y="2955334"/>
          <a:ext cx="1508902"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Baugrösse</a:t>
          </a:r>
        </a:p>
      </dsp:txBody>
      <dsp:txXfrm>
        <a:off x="4620688" y="2955334"/>
        <a:ext cx="1508902" cy="460031"/>
      </dsp:txXfrm>
    </dsp:sp>
    <dsp:sp modelId="{39116A9B-84EC-4150-ACBD-1572E573B591}">
      <dsp:nvSpPr>
        <dsp:cNvPr id="0" name=""/>
        <dsp:cNvSpPr/>
      </dsp:nvSpPr>
      <dsp:spPr>
        <a:xfrm>
          <a:off x="2582071" y="3530373"/>
          <a:ext cx="1736836" cy="460031"/>
        </a:xfrm>
        <a:prstGeom prst="rect">
          <a:avLst/>
        </a:prstGeom>
        <a:solidFill>
          <a:schemeClr val="bg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de-DE" sz="1200" kern="1200"/>
            <a:t>Patronenaufbau</a:t>
          </a:r>
        </a:p>
      </dsp:txBody>
      <dsp:txXfrm>
        <a:off x="2582071" y="3530373"/>
        <a:ext cx="1736836" cy="46003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DE08AB94F7432D86E6845D581BA3D9"/>
        <w:category>
          <w:name w:val="Allgemein"/>
          <w:gallery w:val="placeholder"/>
        </w:category>
        <w:types>
          <w:type w:val="bbPlcHdr"/>
        </w:types>
        <w:behaviors>
          <w:behavior w:val="content"/>
        </w:behaviors>
        <w:guid w:val="{E30C39B3-35A1-4974-AE89-A2656E820AB9}"/>
      </w:docPartPr>
      <w:docPartBody>
        <w:p w:rsidR="002B3929" w:rsidRDefault="002B3929" w:rsidP="002B3929">
          <w:pPr>
            <w:pStyle w:val="DDDE08AB94F7432D86E6845D581BA3D9"/>
          </w:pPr>
          <w:r>
            <w:rPr>
              <w:rFonts w:asciiTheme="majorHAnsi" w:eastAsiaTheme="majorEastAsia" w:hAnsiTheme="majorHAnsi" w:cstheme="majorBidi"/>
              <w:caps/>
              <w:color w:val="156082" w:themeColor="accent1"/>
              <w:sz w:val="80"/>
              <w:szCs w:val="80"/>
              <w:lang w:val="de-DE"/>
            </w:rPr>
            <w:t>[Dokumenttitel]</w:t>
          </w:r>
        </w:p>
      </w:docPartBody>
    </w:docPart>
    <w:docPart>
      <w:docPartPr>
        <w:name w:val="A364FBF1EAB649968196BBAC1AC36058"/>
        <w:category>
          <w:name w:val="Allgemein"/>
          <w:gallery w:val="placeholder"/>
        </w:category>
        <w:types>
          <w:type w:val="bbPlcHdr"/>
        </w:types>
        <w:behaviors>
          <w:behavior w:val="content"/>
        </w:behaviors>
        <w:guid w:val="{A85F68AB-CD87-4793-9E73-2E1A95C6368C}"/>
      </w:docPartPr>
      <w:docPartBody>
        <w:p w:rsidR="002B3929" w:rsidRDefault="002B3929" w:rsidP="002B3929">
          <w:pPr>
            <w:pStyle w:val="A364FBF1EAB649968196BBAC1AC36058"/>
          </w:pPr>
          <w:r>
            <w:rPr>
              <w:color w:val="156082" w:themeColor="accent1"/>
              <w:sz w:val="28"/>
              <w:szCs w:val="28"/>
              <w:lang w:val="de-DE"/>
            </w:rPr>
            <w:t>[Untertitel des Dokuments]</w:t>
          </w:r>
        </w:p>
      </w:docPartBody>
    </w:docPart>
    <w:docPart>
      <w:docPartPr>
        <w:name w:val="68E923340C644F64AF0273977359808E"/>
        <w:category>
          <w:name w:val="Allgemein"/>
          <w:gallery w:val="placeholder"/>
        </w:category>
        <w:types>
          <w:type w:val="bbPlcHdr"/>
        </w:types>
        <w:behaviors>
          <w:behavior w:val="content"/>
        </w:behaviors>
        <w:guid w:val="{F1CFE5A0-8C29-4E9A-B001-5E2D90A8CCF5}"/>
      </w:docPartPr>
      <w:docPartBody>
        <w:p w:rsidR="00CC469A" w:rsidRDefault="00CC469A">
          <w:r w:rsidRPr="00724715">
            <w:rPr>
              <w:rStyle w:val="Platzhaltertext"/>
            </w:rPr>
            <w:t>[Autor]</w:t>
          </w:r>
        </w:p>
      </w:docPartBody>
    </w:docPart>
    <w:docPart>
      <w:docPartPr>
        <w:name w:val="F39BFEC60A6E45DE96FCF4EEB24049F2"/>
        <w:category>
          <w:name w:val="Allgemein"/>
          <w:gallery w:val="placeholder"/>
        </w:category>
        <w:types>
          <w:type w:val="bbPlcHdr"/>
        </w:types>
        <w:behaviors>
          <w:behavior w:val="content"/>
        </w:behaviors>
        <w:guid w:val="{B252F024-283B-4E65-ABAD-40D0BCB10AFE}"/>
      </w:docPartPr>
      <w:docPartBody>
        <w:p w:rsidR="00CC469A" w:rsidRDefault="00CC469A">
          <w:r w:rsidRPr="00724715">
            <w:rPr>
              <w:rStyle w:val="Platzhaltertext"/>
            </w:rPr>
            <w:t>[Titel]</w:t>
          </w:r>
        </w:p>
      </w:docPartBody>
    </w:docPart>
    <w:docPart>
      <w:docPartPr>
        <w:name w:val="2493398B8C4A45728AC20A20663C7EA5"/>
        <w:category>
          <w:name w:val="Allgemein"/>
          <w:gallery w:val="placeholder"/>
        </w:category>
        <w:types>
          <w:type w:val="bbPlcHdr"/>
        </w:types>
        <w:behaviors>
          <w:behavior w:val="content"/>
        </w:behaviors>
        <w:guid w:val="{66FCB20D-5F3B-4697-86E2-31CD259F9ACF}"/>
      </w:docPartPr>
      <w:docPartBody>
        <w:p w:rsidR="00CC469A" w:rsidRDefault="00CC469A">
          <w:r w:rsidRPr="00724715">
            <w:rPr>
              <w:rStyle w:val="Platzhaltertext"/>
            </w:rPr>
            <w:t>[Veröffentlichungsdatum]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929"/>
    <w:rsid w:val="000159E5"/>
    <w:rsid w:val="00016476"/>
    <w:rsid w:val="000E1BC2"/>
    <w:rsid w:val="000E71F9"/>
    <w:rsid w:val="000F54D8"/>
    <w:rsid w:val="00102F89"/>
    <w:rsid w:val="00135566"/>
    <w:rsid w:val="00161B41"/>
    <w:rsid w:val="001E2E4F"/>
    <w:rsid w:val="00282E90"/>
    <w:rsid w:val="002B3929"/>
    <w:rsid w:val="002D1733"/>
    <w:rsid w:val="003544A4"/>
    <w:rsid w:val="00373BA0"/>
    <w:rsid w:val="00386788"/>
    <w:rsid w:val="003E7CF1"/>
    <w:rsid w:val="00486AAE"/>
    <w:rsid w:val="004D58C4"/>
    <w:rsid w:val="005317C1"/>
    <w:rsid w:val="00531E8A"/>
    <w:rsid w:val="005B2A53"/>
    <w:rsid w:val="005F5706"/>
    <w:rsid w:val="0062345F"/>
    <w:rsid w:val="0068353D"/>
    <w:rsid w:val="006D5C1B"/>
    <w:rsid w:val="00767D87"/>
    <w:rsid w:val="00792CA5"/>
    <w:rsid w:val="00807091"/>
    <w:rsid w:val="008B1B84"/>
    <w:rsid w:val="00906D47"/>
    <w:rsid w:val="009411B5"/>
    <w:rsid w:val="00971FC8"/>
    <w:rsid w:val="00991BF8"/>
    <w:rsid w:val="00A003B0"/>
    <w:rsid w:val="00A46729"/>
    <w:rsid w:val="00B624D8"/>
    <w:rsid w:val="00BB25AC"/>
    <w:rsid w:val="00BD35AA"/>
    <w:rsid w:val="00BE478D"/>
    <w:rsid w:val="00C53609"/>
    <w:rsid w:val="00C80B23"/>
    <w:rsid w:val="00CC469A"/>
    <w:rsid w:val="00D071B1"/>
    <w:rsid w:val="00D24C7C"/>
    <w:rsid w:val="00D36D26"/>
    <w:rsid w:val="00D6506A"/>
    <w:rsid w:val="00D86019"/>
    <w:rsid w:val="00DA2674"/>
    <w:rsid w:val="00DB2428"/>
    <w:rsid w:val="00DC251C"/>
    <w:rsid w:val="00DE5F1F"/>
    <w:rsid w:val="00E13755"/>
    <w:rsid w:val="00E90F78"/>
    <w:rsid w:val="00EB3A70"/>
    <w:rsid w:val="00EC68BC"/>
    <w:rsid w:val="00F32B6B"/>
    <w:rsid w:val="00F4470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DDE08AB94F7432D86E6845D581BA3D9">
    <w:name w:val="DDDE08AB94F7432D86E6845D581BA3D9"/>
    <w:rsid w:val="002B3929"/>
  </w:style>
  <w:style w:type="paragraph" w:customStyle="1" w:styleId="A364FBF1EAB649968196BBAC1AC36058">
    <w:name w:val="A364FBF1EAB649968196BBAC1AC36058"/>
    <w:rsid w:val="002B3929"/>
  </w:style>
  <w:style w:type="character" w:styleId="Platzhaltertext">
    <w:name w:val="Placeholder Text"/>
    <w:basedOn w:val="Absatz-Standardschriftart"/>
    <w:uiPriority w:val="99"/>
    <w:semiHidden/>
    <w:rsid w:val="00CC46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2024-03-18T00:00:00</PublishDate>
  <Abstract/>
  <CompanyAddress>Sonnmattstrasse 28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Pfi</b:Tag>
    <b:SourceType>Book</b:SourceType>
    <b:Guid>{FA4E0C64-039C-40EC-94CC-3B0243B2F22D}</b:Guid>
    <b:Author>
      <b:Author>
        <b:NameList>
          <b:Person>
            <b:Last>Pfiffner</b:Last>
          </b:Person>
        </b:NameList>
      </b:Author>
    </b:Author>
    <b:RefOrder>2</b:RefOrder>
  </b:Source>
  <b:Source>
    <b:Tag>Platzhalter1</b:Tag>
    <b:SourceType>Book</b:SourceType>
    <b:Guid>{1CD71C31-B77C-412E-A7D1-BDA0C25B237F}</b:Guid>
    <b:RefOrder>3</b:RefOrder>
  </b:Source>
  <b:Source>
    <b:Tag>TSu</b:Tag>
    <b:SourceType>ElectronicSource</b:SourceType>
    <b:Guid>{87F6F0C6-9F3D-44D3-8F17-F2A5E1D4DB19}</b:Guid>
    <b:Title>VIPA2024_Teststand_C_Achse_RT</b:Title>
    <b:Author>
      <b:Author>
        <b:NameList>
          <b:Person>
            <b:Last>T.Sulzner</b:Last>
          </b:Person>
        </b:NameList>
      </b:Author>
    </b:Author>
    <b:LCID>de-CH</b:LCID>
    <b:RefOrder>4</b:RefOrder>
  </b:Source>
  <b:Source>
    <b:Tag>www</b:Tag>
    <b:SourceType>InternetSite</b:SourceType>
    <b:Guid>{5180A1BA-8970-4388-A454-088CCFE95ACA}</b:Guid>
    <b:Title>Pfiffner-RT-100</b:Title>
    <b:InternetSiteTitle>www.pfiffner.com</b:InternetSiteTitle>
    <b:Year>2023</b:Year>
    <b:Month>11</b:Month>
    <b:Day>28</b:Day>
    <b:URL>www.pfiffner.com/maschinen/pfiffner-rt/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3F00B2-F2DA-44A6-9754-2DCAC933F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6333</Words>
  <Characters>39903</Characters>
  <Application>Microsoft Office Word</Application>
  <DocSecurity>0</DocSecurity>
  <Lines>332</Lines>
  <Paragraphs>92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Ventil Wendeeinheit</vt:lpstr>
      <vt:lpstr>Ventil Wendeeinheit</vt:lpstr>
    </vt:vector>
  </TitlesOfParts>
  <Company>KR Pfiffner ag</Company>
  <LinksUpToDate>false</LinksUpToDate>
  <CharactersWithSpaces>46144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Ventil Wendeeinheit</dc:title>
  <dc:subject>Individuelle praktische Arbeit</dc:subject>
  <dc:creator>Raoul Messerli</dc:creator>
  <cp:keywords/>
  <dc:description/>
  <cp:lastModifiedBy>Natacha Walther</cp:lastModifiedBy>
  <cp:revision>4</cp:revision>
  <cp:lastPrinted>2024-03-12T08:55:00Z</cp:lastPrinted>
  <dcterms:created xsi:type="dcterms:W3CDTF">2023-07-10T12:09:00Z</dcterms:created>
  <dcterms:modified xsi:type="dcterms:W3CDTF">2024-03-17T22:33:00Z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2023-07-19T11:15:17Z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447193e3-d0a1-429c-bac9-a1cf532d07bd</vt:lpwstr>
  </property>
  <property fmtid="{D5CDD505-2E9C-101B-9397-08002B2CF9AE}" pid="7" name="MSIP_Label_defa4170-0d19-0005-0004-bc88714345d2_ActionId">
    <vt:lpwstr>42ffdcbb-5bec-4bbf-9d11-4e606db56c24</vt:lpwstr>
  </property>
  <property fmtid="{D5CDD505-2E9C-101B-9397-08002B2CF9AE}" pid="8" name="MSIP_Label_defa4170-0d19-0005-0004-bc88714345d2_ContentBits">
    <vt:lpwstr>0</vt:lpwstr>
  </property>
</Properties>
</file>